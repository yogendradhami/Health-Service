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156F" w:rsidRDefault="009B2C22" w:rsidP="0016156F">
      <w:pPr>
        <w:pStyle w:val="NoSpacing"/>
        <w:spacing w:line="360" w:lineRule="auto"/>
        <w:jc w:val="center"/>
        <w:rPr>
          <w:rStyle w:val="fontstyle01"/>
          <w:rFonts w:ascii="Times New Roman" w:hAnsi="Times New Roman" w:cs="Times New Roman"/>
          <w:sz w:val="32"/>
          <w:szCs w:val="32"/>
        </w:rPr>
      </w:pPr>
      <w:r>
        <w:rPr>
          <w:rFonts w:ascii="Times New Roman" w:hAnsi="Times New Roman" w:cs="Times New Roman"/>
          <w:b/>
          <w:sz w:val="32"/>
        </w:rPr>
        <w:t>Tribhuvan</w:t>
      </w:r>
      <w:r w:rsidR="0016156F" w:rsidRPr="006A4368">
        <w:rPr>
          <w:rFonts w:ascii="Times New Roman" w:hAnsi="Times New Roman" w:cs="Times New Roman"/>
          <w:b/>
          <w:sz w:val="32"/>
        </w:rPr>
        <w:t xml:space="preserve"> University</w:t>
      </w:r>
    </w:p>
    <w:p w:rsidR="009B2649" w:rsidRDefault="009B2649" w:rsidP="00927E93">
      <w:pPr>
        <w:spacing w:after="0" w:line="360" w:lineRule="auto"/>
        <w:jc w:val="center"/>
        <w:rPr>
          <w:rStyle w:val="fontstyle01"/>
          <w:rFonts w:ascii="Times New Roman" w:hAnsi="Times New Roman" w:cs="Times New Roman"/>
          <w:sz w:val="32"/>
          <w:szCs w:val="32"/>
        </w:rPr>
      </w:pPr>
      <w:r w:rsidRPr="00582A36">
        <w:rPr>
          <w:rStyle w:val="fontstyle01"/>
          <w:rFonts w:ascii="Times New Roman" w:hAnsi="Times New Roman" w:cs="Times New Roman"/>
          <w:sz w:val="32"/>
          <w:szCs w:val="32"/>
        </w:rPr>
        <w:t>SIDDH</w:t>
      </w:r>
      <w:r>
        <w:rPr>
          <w:rStyle w:val="fontstyle01"/>
          <w:rFonts w:ascii="Times New Roman" w:hAnsi="Times New Roman" w:cs="Times New Roman"/>
          <w:sz w:val="32"/>
          <w:szCs w:val="32"/>
        </w:rPr>
        <w:t>A</w:t>
      </w:r>
      <w:r w:rsidRPr="00582A36">
        <w:rPr>
          <w:rStyle w:val="fontstyle01"/>
          <w:rFonts w:ascii="Times New Roman" w:hAnsi="Times New Roman" w:cs="Times New Roman"/>
          <w:sz w:val="32"/>
          <w:szCs w:val="32"/>
        </w:rPr>
        <w:t>NATH SCIENCE CAMPUS</w:t>
      </w:r>
    </w:p>
    <w:p w:rsidR="004D2A73" w:rsidRPr="004D2A73" w:rsidRDefault="004D2A73" w:rsidP="004D2A73">
      <w:pPr>
        <w:pStyle w:val="NoSpacing"/>
        <w:spacing w:line="360" w:lineRule="auto"/>
        <w:ind w:left="1440" w:firstLine="720"/>
        <w:rPr>
          <w:rStyle w:val="fontstyle01"/>
          <w:rFonts w:ascii="Times New Roman" w:hAnsi="Times New Roman" w:cs="Times New Roman"/>
          <w:b w:val="0"/>
          <w:color w:val="auto"/>
          <w:sz w:val="24"/>
          <w:szCs w:val="20"/>
        </w:rPr>
      </w:pPr>
      <w:r w:rsidRPr="006A4368">
        <w:rPr>
          <w:rFonts w:ascii="Times New Roman" w:hAnsi="Times New Roman" w:cs="Times New Roman"/>
          <w:bCs/>
          <w:sz w:val="32"/>
        </w:rPr>
        <w:t>Institute of Science and Technology</w:t>
      </w:r>
    </w:p>
    <w:p w:rsidR="00F829A7" w:rsidRPr="005940CE" w:rsidRDefault="009B2649" w:rsidP="009E2F83">
      <w:pPr>
        <w:spacing w:after="0" w:line="360" w:lineRule="auto"/>
        <w:jc w:val="center"/>
        <w:rPr>
          <w:rStyle w:val="fontstyle01"/>
          <w:rFonts w:ascii="Times New Roman" w:eastAsia="Times New Roman" w:hAnsi="Times New Roman" w:cs="Times New Roman"/>
          <w:b w:val="0"/>
          <w:bCs w:val="0"/>
          <w:sz w:val="28"/>
          <w:szCs w:val="20"/>
        </w:rPr>
      </w:pPr>
      <w:r w:rsidRPr="004D2A73">
        <w:rPr>
          <w:rFonts w:eastAsia="Times New Roman" w:cs="Times New Roman"/>
          <w:color w:val="000000"/>
          <w:sz w:val="28"/>
        </w:rPr>
        <w:t>Mahendranagar, Kanchanpur</w:t>
      </w:r>
    </w:p>
    <w:p w:rsidR="00142956" w:rsidRPr="00BB41E2" w:rsidRDefault="00BB41E2" w:rsidP="00BB41E2">
      <w:pPr>
        <w:spacing w:after="0" w:line="360" w:lineRule="auto"/>
        <w:jc w:val="center"/>
        <w:rPr>
          <w:rFonts w:cs="Times New Roman"/>
          <w:b/>
          <w:bCs/>
          <w:color w:val="000000"/>
          <w:sz w:val="28"/>
          <w:szCs w:val="28"/>
        </w:rPr>
      </w:pPr>
      <w:r>
        <w:rPr>
          <w:rFonts w:cs="Times New Roman"/>
          <w:b/>
          <w:bCs/>
          <w:color w:val="000000"/>
          <w:sz w:val="28"/>
          <w:szCs w:val="28"/>
        </w:rPr>
        <w:t>INTERNSHIP REPORT</w:t>
      </w:r>
      <w:r w:rsidR="00F830A9" w:rsidRPr="00582A36">
        <w:rPr>
          <w:b/>
          <w:bCs/>
          <w:color w:val="000000"/>
          <w:sz w:val="28"/>
          <w:szCs w:val="28"/>
        </w:rPr>
        <w:br/>
      </w:r>
      <w:r w:rsidR="00F830A9" w:rsidRPr="00582A36">
        <w:rPr>
          <w:rFonts w:cs="Times New Roman"/>
          <w:b/>
          <w:bCs/>
          <w:color w:val="000000"/>
          <w:sz w:val="28"/>
          <w:szCs w:val="28"/>
        </w:rPr>
        <w:t>ON</w:t>
      </w:r>
      <w:r w:rsidR="00F830A9" w:rsidRPr="00F830A9">
        <w:rPr>
          <w:b/>
          <w:bCs/>
          <w:color w:val="000000"/>
        </w:rPr>
        <w:br/>
      </w:r>
      <w:r w:rsidR="006830FD">
        <w:rPr>
          <w:rFonts w:cs="Times New Roman"/>
          <w:b/>
          <w:bCs/>
          <w:color w:val="000000"/>
          <w:sz w:val="32"/>
          <w:szCs w:val="32"/>
        </w:rPr>
        <w:t>HOME HEALTH CARE</w:t>
      </w:r>
      <w:r w:rsidR="00EB3A91">
        <w:rPr>
          <w:rFonts w:cs="Times New Roman"/>
          <w:b/>
          <w:bCs/>
          <w:color w:val="000000"/>
          <w:sz w:val="32"/>
          <w:szCs w:val="32"/>
        </w:rPr>
        <w:t xml:space="preserve"> SYSTEM</w:t>
      </w:r>
    </w:p>
    <w:p w:rsidR="00090553" w:rsidRDefault="00090553" w:rsidP="003B47DC">
      <w:pPr>
        <w:spacing w:after="0" w:line="360" w:lineRule="auto"/>
        <w:rPr>
          <w:rFonts w:cs="Times New Roman"/>
          <w:b/>
          <w:bCs/>
          <w:color w:val="000000"/>
          <w:sz w:val="32"/>
          <w:szCs w:val="32"/>
        </w:rPr>
      </w:pPr>
    </w:p>
    <w:p w:rsidR="00142956" w:rsidRPr="00582D98" w:rsidRDefault="00142956" w:rsidP="003B47DC">
      <w:pPr>
        <w:spacing w:after="0" w:line="360" w:lineRule="auto"/>
        <w:jc w:val="center"/>
        <w:rPr>
          <w:rFonts w:cs="Times New Roman"/>
          <w:b/>
          <w:bCs/>
          <w:color w:val="000000"/>
          <w:sz w:val="26"/>
          <w:szCs w:val="26"/>
        </w:rPr>
      </w:pPr>
      <w:r w:rsidRPr="005940CE">
        <w:rPr>
          <w:rFonts w:cs="Times New Roman"/>
          <w:b/>
          <w:bCs/>
          <w:color w:val="000000"/>
          <w:sz w:val="32"/>
          <w:szCs w:val="32"/>
        </w:rPr>
        <w:t>SUBMITTED TO</w:t>
      </w:r>
      <w:r w:rsidR="007B04F6" w:rsidRPr="005940CE">
        <w:rPr>
          <w:rFonts w:cs="Times New Roman"/>
          <w:b/>
          <w:bCs/>
          <w:color w:val="000000"/>
          <w:sz w:val="32"/>
          <w:szCs w:val="32"/>
        </w:rPr>
        <w:t xml:space="preserve">: </w:t>
      </w:r>
      <w:r w:rsidRPr="00F830A9">
        <w:rPr>
          <w:b/>
          <w:bCs/>
          <w:color w:val="000000"/>
          <w:sz w:val="28"/>
          <w:szCs w:val="28"/>
        </w:rPr>
        <w:br/>
      </w:r>
      <w:r w:rsidRPr="00A61280">
        <w:rPr>
          <w:rFonts w:cs="Times New Roman"/>
          <w:color w:val="000000"/>
          <w:sz w:val="28"/>
          <w:szCs w:val="28"/>
        </w:rPr>
        <w:t>SIDDHANATH SCIENCE CAMPUS</w:t>
      </w:r>
      <w:r w:rsidRPr="00A61280">
        <w:rPr>
          <w:color w:val="000000"/>
          <w:sz w:val="28"/>
          <w:szCs w:val="28"/>
        </w:rPr>
        <w:br/>
      </w:r>
      <w:r w:rsidRPr="00A61280">
        <w:rPr>
          <w:rFonts w:cs="Times New Roman"/>
          <w:color w:val="000000"/>
          <w:sz w:val="28"/>
          <w:szCs w:val="28"/>
        </w:rPr>
        <w:t>DEPARTMENT OF COMPUTER SCIENCE AND IT</w:t>
      </w:r>
      <w:r w:rsidRPr="00F830A9">
        <w:rPr>
          <w:color w:val="000000"/>
        </w:rPr>
        <w:br/>
      </w:r>
      <w:r w:rsidR="008E356F" w:rsidRPr="00A61280">
        <w:rPr>
          <w:rFonts w:cs="Times New Roman"/>
          <w:color w:val="000000"/>
          <w:sz w:val="28"/>
          <w:szCs w:val="28"/>
        </w:rPr>
        <w:t>Mahendranagar, Kanchanpur</w:t>
      </w:r>
    </w:p>
    <w:p w:rsidR="00090553" w:rsidRDefault="00090553" w:rsidP="003B47DC">
      <w:pPr>
        <w:spacing w:after="0" w:line="360" w:lineRule="auto"/>
        <w:rPr>
          <w:rFonts w:cs="Times New Roman"/>
          <w:b/>
          <w:bCs/>
          <w:color w:val="000000"/>
          <w:sz w:val="26"/>
          <w:szCs w:val="26"/>
        </w:rPr>
      </w:pPr>
    </w:p>
    <w:p w:rsidR="00582D98" w:rsidRPr="005940CE" w:rsidRDefault="00582D98" w:rsidP="003B47DC">
      <w:pPr>
        <w:spacing w:after="0" w:line="360" w:lineRule="auto"/>
        <w:jc w:val="center"/>
        <w:rPr>
          <w:rFonts w:cs="Times New Roman"/>
          <w:b/>
          <w:bCs/>
          <w:color w:val="000000"/>
          <w:sz w:val="32"/>
          <w:szCs w:val="32"/>
        </w:rPr>
      </w:pPr>
      <w:r w:rsidRPr="005940CE">
        <w:rPr>
          <w:rFonts w:cs="Times New Roman"/>
          <w:b/>
          <w:bCs/>
          <w:color w:val="000000"/>
          <w:sz w:val="32"/>
          <w:szCs w:val="32"/>
        </w:rPr>
        <w:t>SUBMITTED BY:</w:t>
      </w:r>
    </w:p>
    <w:p w:rsidR="00582D98" w:rsidRPr="00A61280" w:rsidRDefault="00061D80" w:rsidP="003B47DC">
      <w:pPr>
        <w:spacing w:after="0" w:line="360" w:lineRule="auto"/>
        <w:jc w:val="center"/>
        <w:rPr>
          <w:rFonts w:cs="Times New Roman"/>
          <w:color w:val="000000"/>
          <w:sz w:val="28"/>
          <w:szCs w:val="28"/>
        </w:rPr>
      </w:pPr>
      <w:r>
        <w:rPr>
          <w:rFonts w:cs="Times New Roman"/>
          <w:color w:val="000000"/>
          <w:sz w:val="28"/>
          <w:szCs w:val="28"/>
        </w:rPr>
        <w:t>Yogendra Dhami</w:t>
      </w:r>
      <w:r w:rsidR="004F3239" w:rsidRPr="00A61280">
        <w:rPr>
          <w:rFonts w:cs="Times New Roman"/>
          <w:color w:val="000000"/>
          <w:sz w:val="28"/>
          <w:szCs w:val="28"/>
        </w:rPr>
        <w:t xml:space="preserve"> </w:t>
      </w:r>
      <w:r w:rsidR="007D4DA5">
        <w:rPr>
          <w:rFonts w:cs="Times New Roman"/>
          <w:color w:val="000000"/>
          <w:sz w:val="28"/>
          <w:szCs w:val="28"/>
        </w:rPr>
        <w:t>(11310</w:t>
      </w:r>
      <w:r w:rsidR="00A61280" w:rsidRPr="00A61280">
        <w:rPr>
          <w:rFonts w:cs="Times New Roman"/>
          <w:color w:val="000000"/>
          <w:sz w:val="28"/>
          <w:szCs w:val="28"/>
        </w:rPr>
        <w:t>/073)</w:t>
      </w:r>
    </w:p>
    <w:p w:rsidR="006640F2" w:rsidRDefault="006640F2" w:rsidP="006640F2">
      <w:pPr>
        <w:spacing w:after="0" w:line="360" w:lineRule="auto"/>
        <w:ind w:left="720" w:firstLine="720"/>
        <w:jc w:val="center"/>
        <w:rPr>
          <w:rFonts w:cs="Times New Roman"/>
          <w:color w:val="000000"/>
          <w:sz w:val="32"/>
          <w:szCs w:val="32"/>
        </w:rPr>
      </w:pPr>
    </w:p>
    <w:p w:rsidR="00B52FF2" w:rsidRPr="00B52FF2" w:rsidRDefault="00927E93" w:rsidP="00B52FF2">
      <w:pPr>
        <w:tabs>
          <w:tab w:val="center" w:pos="4320"/>
          <w:tab w:val="right" w:pos="8640"/>
        </w:tabs>
        <w:spacing w:after="0" w:line="360" w:lineRule="auto"/>
        <w:rPr>
          <w:rFonts w:cs="Times New Roman"/>
          <w:color w:val="000000"/>
          <w:sz w:val="32"/>
          <w:szCs w:val="32"/>
        </w:rPr>
      </w:pPr>
      <w:r>
        <w:rPr>
          <w:rFonts w:cs="Times New Roman"/>
          <w:color w:val="000000"/>
          <w:sz w:val="32"/>
          <w:szCs w:val="32"/>
        </w:rPr>
        <w:tab/>
      </w:r>
      <w:r w:rsidR="0053485D">
        <w:rPr>
          <w:rFonts w:cs="Times New Roman"/>
          <w:color w:val="000000"/>
          <w:sz w:val="32"/>
          <w:szCs w:val="32"/>
        </w:rPr>
        <w:t>November</w:t>
      </w:r>
      <w:r w:rsidR="000F29A2">
        <w:rPr>
          <w:rFonts w:cs="Times New Roman"/>
          <w:color w:val="000000"/>
          <w:sz w:val="32"/>
          <w:szCs w:val="32"/>
        </w:rPr>
        <w:t>,</w:t>
      </w:r>
      <w:r w:rsidR="000F29A2" w:rsidRPr="006640F2">
        <w:rPr>
          <w:rFonts w:cs="Times New Roman"/>
          <w:color w:val="000000"/>
          <w:sz w:val="32"/>
          <w:szCs w:val="32"/>
        </w:rPr>
        <w:t xml:space="preserve"> 2021</w:t>
      </w:r>
    </w:p>
    <w:p w:rsidR="002E45AE" w:rsidRPr="00B52FF2" w:rsidRDefault="002E45AE" w:rsidP="00B52FF2">
      <w:pPr>
        <w:sectPr w:rsidR="002E45AE" w:rsidRPr="00B52FF2" w:rsidSect="002E45AE">
          <w:footerReference w:type="default" r:id="rId9"/>
          <w:pgSz w:w="12240" w:h="15840"/>
          <w:pgMar w:top="1440" w:right="1800" w:bottom="1440" w:left="2160" w:header="720" w:footer="720" w:gutter="0"/>
          <w:pgNumType w:start="1"/>
          <w:cols w:space="720"/>
          <w:titlePg/>
          <w:docGrid w:linePitch="360"/>
        </w:sectPr>
      </w:pPr>
    </w:p>
    <w:p w:rsidR="00DE7C73" w:rsidRDefault="002E45AE" w:rsidP="002E45AE">
      <w:pPr>
        <w:pStyle w:val="NoSpacing"/>
        <w:tabs>
          <w:tab w:val="center" w:pos="4140"/>
        </w:tabs>
        <w:spacing w:line="360" w:lineRule="auto"/>
        <w:rPr>
          <w:rFonts w:ascii="Times New Roman" w:hAnsi="Times New Roman" w:cs="Times New Roman"/>
          <w:b/>
          <w:sz w:val="32"/>
        </w:rPr>
      </w:pPr>
      <w:r>
        <w:rPr>
          <w:rFonts w:ascii="Times New Roman" w:hAnsi="Times New Roman" w:cs="Times New Roman"/>
          <w:b/>
          <w:sz w:val="32"/>
        </w:rPr>
        <w:lastRenderedPageBreak/>
        <w:tab/>
      </w:r>
      <w:r w:rsidR="00DE7C73" w:rsidRPr="00DE7C73">
        <w:rPr>
          <w:rFonts w:ascii="Times New Roman" w:hAnsi="Times New Roman" w:cs="Times New Roman"/>
          <w:b/>
          <w:noProof/>
          <w:sz w:val="32"/>
          <w:lang w:bidi="ar-SA"/>
        </w:rPr>
        <w:drawing>
          <wp:inline distT="0" distB="0" distL="0" distR="0">
            <wp:extent cx="1285237" cy="1240477"/>
            <wp:effectExtent l="19050" t="0" r="0" b="0"/>
            <wp:docPr id="64" name="Picture 2" descr="E:\Download\java\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java\tu.jpg"/>
                    <pic:cNvPicPr>
                      <a:picLocks noChangeAspect="1" noChangeArrowheads="1"/>
                    </pic:cNvPicPr>
                  </pic:nvPicPr>
                  <pic:blipFill>
                    <a:blip r:embed="rId10"/>
                    <a:srcRect/>
                    <a:stretch>
                      <a:fillRect/>
                    </a:stretch>
                  </pic:blipFill>
                  <pic:spPr bwMode="auto">
                    <a:xfrm>
                      <a:off x="0" y="0"/>
                      <a:ext cx="1286420" cy="1241619"/>
                    </a:xfrm>
                    <a:prstGeom prst="rect">
                      <a:avLst/>
                    </a:prstGeom>
                    <a:noFill/>
                    <a:ln w="9525">
                      <a:noFill/>
                      <a:miter lim="800000"/>
                      <a:headEnd/>
                      <a:tailEnd/>
                    </a:ln>
                  </pic:spPr>
                </pic:pic>
              </a:graphicData>
            </a:graphic>
          </wp:inline>
        </w:drawing>
      </w:r>
    </w:p>
    <w:p w:rsidR="00DE7C73" w:rsidRPr="00F1717E" w:rsidRDefault="00DE7C73" w:rsidP="00DE7C73">
      <w:pPr>
        <w:jc w:val="center"/>
        <w:rPr>
          <w:b/>
          <w:bCs/>
          <w:sz w:val="28"/>
          <w:szCs w:val="28"/>
        </w:rPr>
      </w:pPr>
      <w:r w:rsidRPr="00F1717E">
        <w:rPr>
          <w:b/>
          <w:bCs/>
          <w:sz w:val="28"/>
          <w:szCs w:val="28"/>
        </w:rPr>
        <w:t>Student’s Declaration</w:t>
      </w:r>
    </w:p>
    <w:p w:rsidR="00DE7C73" w:rsidRPr="00F1717E" w:rsidRDefault="00DE7C73" w:rsidP="00740C1E">
      <w:r w:rsidRPr="00F1717E">
        <w:t xml:space="preserve">I hereby declare the internship report entitled </w:t>
      </w:r>
      <w:r w:rsidRPr="00F1717E">
        <w:rPr>
          <w:b/>
          <w:bCs/>
        </w:rPr>
        <w:t>“</w:t>
      </w:r>
      <w:r w:rsidR="00C35BBC">
        <w:rPr>
          <w:b/>
          <w:bCs/>
        </w:rPr>
        <w:t>home health care sytem</w:t>
      </w:r>
      <w:r w:rsidRPr="00F1717E">
        <w:rPr>
          <w:b/>
          <w:bCs/>
        </w:rPr>
        <w:t>”</w:t>
      </w:r>
      <w:r w:rsidRPr="00F1717E">
        <w:t xml:space="preserve"> submitted to the office of dean, Faculty of</w:t>
      </w:r>
      <w:r w:rsidR="00254411">
        <w:t xml:space="preserve"> Science and Technology, Tribhuw</w:t>
      </w:r>
      <w:r w:rsidRPr="00F1717E">
        <w:t xml:space="preserve">an University, is my internship done in partial fulfillment of the requirements for the Bachelor of Science in Computer Science and Information Technology under the supervision and guidance of </w:t>
      </w:r>
      <w:r w:rsidRPr="00F1717E">
        <w:rPr>
          <w:b/>
          <w:bCs/>
        </w:rPr>
        <w:t>Mr.</w:t>
      </w:r>
      <w:r>
        <w:rPr>
          <w:b/>
          <w:bCs/>
        </w:rPr>
        <w:t xml:space="preserve"> </w:t>
      </w:r>
      <w:r w:rsidR="00AB1605">
        <w:rPr>
          <w:b/>
          <w:bCs/>
        </w:rPr>
        <w:t>Rajendra Prasad Joshi</w:t>
      </w:r>
      <w:r w:rsidRPr="00F1717E">
        <w:t xml:space="preserve"> as a supervisor and </w:t>
      </w:r>
      <w:r w:rsidRPr="00F1717E">
        <w:rPr>
          <w:b/>
          <w:bCs/>
        </w:rPr>
        <w:t xml:space="preserve">Mr. </w:t>
      </w:r>
      <w:r w:rsidR="00BD111A">
        <w:rPr>
          <w:b/>
          <w:bCs/>
        </w:rPr>
        <w:t>Amit kumar Joshi</w:t>
      </w:r>
      <w:r>
        <w:rPr>
          <w:b/>
          <w:bCs/>
        </w:rPr>
        <w:t xml:space="preserve"> </w:t>
      </w:r>
      <w:r w:rsidRPr="00F1717E">
        <w:t>senior developer of</w:t>
      </w:r>
      <w:r>
        <w:t xml:space="preserve"> </w:t>
      </w:r>
      <w:r w:rsidR="00BD111A">
        <w:rPr>
          <w:b/>
          <w:bCs/>
        </w:rPr>
        <w:t>Beginning of Innovative Generation</w:t>
      </w:r>
      <w:r w:rsidR="005D00C7">
        <w:rPr>
          <w:b/>
          <w:bCs/>
        </w:rPr>
        <w:t>.</w:t>
      </w:r>
      <w:r w:rsidR="00C44C94">
        <w:t xml:space="preserve"> </w:t>
      </w:r>
      <w:r w:rsidR="00C44C94" w:rsidRPr="00F1717E">
        <w:t>as</w:t>
      </w:r>
      <w:r w:rsidRPr="00F1717E">
        <w:t xml:space="preserve"> a mentor.</w:t>
      </w:r>
    </w:p>
    <w:p w:rsidR="00DE7C73" w:rsidRPr="00F1717E" w:rsidRDefault="00DE7C73" w:rsidP="00DE7C73"/>
    <w:p w:rsidR="00DE7C73" w:rsidRPr="00F1717E" w:rsidRDefault="00DE7C73" w:rsidP="00DE7C73"/>
    <w:p w:rsidR="00DE7C73" w:rsidRPr="00F1717E" w:rsidRDefault="00DE7C73" w:rsidP="00DE7C73"/>
    <w:p w:rsidR="00DE7C73" w:rsidRPr="00F1717E" w:rsidRDefault="00DE7C73" w:rsidP="00DE7C73">
      <w:r w:rsidRPr="00F1717E">
        <w:t>………………………</w:t>
      </w:r>
      <w:r w:rsidR="002F5021">
        <w:t>…….</w:t>
      </w:r>
    </w:p>
    <w:p w:rsidR="009364E6" w:rsidRDefault="00DE7C73" w:rsidP="00C14560">
      <w:pPr>
        <w:tabs>
          <w:tab w:val="left" w:pos="3195"/>
        </w:tabs>
        <w:rPr>
          <w:b/>
          <w:bCs/>
        </w:rPr>
      </w:pPr>
      <w:r w:rsidRPr="00F1717E">
        <w:rPr>
          <w:b/>
          <w:bCs/>
        </w:rPr>
        <w:t>Mr.</w:t>
      </w:r>
      <w:r w:rsidR="00254411">
        <w:rPr>
          <w:b/>
          <w:bCs/>
        </w:rPr>
        <w:t xml:space="preserve"> Yogendra Dhami</w:t>
      </w:r>
      <w:r w:rsidR="00C14560">
        <w:rPr>
          <w:b/>
          <w:bCs/>
        </w:rPr>
        <w:t xml:space="preserve"> </w:t>
      </w:r>
    </w:p>
    <w:p w:rsidR="00B52FF2" w:rsidRDefault="00B52FF2" w:rsidP="00B52FF2">
      <w:pPr>
        <w:tabs>
          <w:tab w:val="left" w:pos="3195"/>
        </w:tabs>
        <w:rPr>
          <w:b/>
          <w:bCs/>
        </w:rPr>
      </w:pPr>
      <w:r>
        <w:rPr>
          <w:b/>
          <w:bCs/>
        </w:rPr>
        <w:t xml:space="preserve">Symbol </w:t>
      </w:r>
      <w:r w:rsidR="009364E6">
        <w:rPr>
          <w:b/>
          <w:bCs/>
        </w:rPr>
        <w:t>No.:</w:t>
      </w:r>
    </w:p>
    <w:p w:rsidR="00740C1E" w:rsidRPr="00B52FF2" w:rsidRDefault="009364E6" w:rsidP="009F1B7A">
      <w:pPr>
        <w:tabs>
          <w:tab w:val="left" w:pos="3195"/>
        </w:tabs>
        <w:ind w:left="2880"/>
      </w:pPr>
      <w:r>
        <w:rPr>
          <w:b/>
          <w:bCs/>
        </w:rPr>
        <w:t xml:space="preserve"> </w:t>
      </w:r>
      <w:r w:rsidR="00254411">
        <w:rPr>
          <w:rFonts w:cs="Times New Roman"/>
          <w:color w:val="000000"/>
          <w:sz w:val="28"/>
          <w:szCs w:val="28"/>
        </w:rPr>
        <w:t>11310</w:t>
      </w:r>
      <w:r w:rsidR="00C14560" w:rsidRPr="00A61280">
        <w:rPr>
          <w:rFonts w:cs="Times New Roman"/>
          <w:color w:val="000000"/>
          <w:sz w:val="28"/>
          <w:szCs w:val="28"/>
        </w:rPr>
        <w:t>/073</w:t>
      </w:r>
      <w:r w:rsidR="00DE7C73">
        <w:rPr>
          <w:rFonts w:cs="Times New Roman"/>
          <w:b/>
          <w:sz w:val="32"/>
        </w:rPr>
        <w:br w:type="page"/>
      </w:r>
      <w:r w:rsidR="00740C1E">
        <w:rPr>
          <w:rFonts w:cs="Times New Roman"/>
          <w:b/>
          <w:sz w:val="32"/>
        </w:rPr>
        <w:lastRenderedPageBreak/>
        <w:br w:type="page"/>
      </w:r>
      <w:r w:rsidR="00740C1E" w:rsidRPr="00DE7C73">
        <w:rPr>
          <w:rFonts w:cs="Times New Roman"/>
          <w:b/>
          <w:noProof/>
          <w:sz w:val="32"/>
          <w:lang w:bidi="ar-SA"/>
        </w:rPr>
        <w:lastRenderedPageBreak/>
        <w:drawing>
          <wp:inline distT="0" distB="0" distL="0" distR="0">
            <wp:extent cx="1285237" cy="1240477"/>
            <wp:effectExtent l="19050" t="0" r="0" b="0"/>
            <wp:docPr id="66" name="Picture 2" descr="E:\Download\java\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java\tu.jpg"/>
                    <pic:cNvPicPr>
                      <a:picLocks noChangeAspect="1" noChangeArrowheads="1"/>
                    </pic:cNvPicPr>
                  </pic:nvPicPr>
                  <pic:blipFill>
                    <a:blip r:embed="rId10"/>
                    <a:srcRect/>
                    <a:stretch>
                      <a:fillRect/>
                    </a:stretch>
                  </pic:blipFill>
                  <pic:spPr bwMode="auto">
                    <a:xfrm>
                      <a:off x="0" y="0"/>
                      <a:ext cx="1286420" cy="1241619"/>
                    </a:xfrm>
                    <a:prstGeom prst="rect">
                      <a:avLst/>
                    </a:prstGeom>
                    <a:noFill/>
                    <a:ln w="9525">
                      <a:noFill/>
                      <a:miter lim="800000"/>
                      <a:headEnd/>
                      <a:tailEnd/>
                    </a:ln>
                  </pic:spPr>
                </pic:pic>
              </a:graphicData>
            </a:graphic>
          </wp:inline>
        </w:drawing>
      </w:r>
    </w:p>
    <w:p w:rsidR="00990822" w:rsidRPr="00F1717E" w:rsidRDefault="00990822" w:rsidP="00990822">
      <w:pPr>
        <w:jc w:val="center"/>
        <w:rPr>
          <w:b/>
          <w:bCs/>
          <w:sz w:val="28"/>
          <w:szCs w:val="28"/>
        </w:rPr>
      </w:pPr>
      <w:r w:rsidRPr="00F1717E">
        <w:rPr>
          <w:b/>
          <w:bCs/>
          <w:sz w:val="28"/>
          <w:szCs w:val="28"/>
        </w:rPr>
        <w:t>Mentor’s Recommendation</w:t>
      </w:r>
    </w:p>
    <w:p w:rsidR="00990822" w:rsidRPr="00F1717E" w:rsidRDefault="00990822" w:rsidP="00990822">
      <w:r w:rsidRPr="00F1717E">
        <w:t>I hereby recommend that this internship report prepared under my supervision by</w:t>
      </w:r>
      <w:r>
        <w:t xml:space="preserve"> </w:t>
      </w:r>
      <w:r w:rsidR="00BD111A">
        <w:rPr>
          <w:b/>
          <w:bCs/>
        </w:rPr>
        <w:t>Yogendra Dhami</w:t>
      </w:r>
      <w:r w:rsidRPr="00F1717E">
        <w:rPr>
          <w:b/>
          <w:bCs/>
        </w:rPr>
        <w:t xml:space="preserve"> </w:t>
      </w:r>
      <w:r w:rsidRPr="00F1717E">
        <w:t xml:space="preserve">entitled </w:t>
      </w:r>
      <w:r w:rsidRPr="00F1717E">
        <w:rPr>
          <w:b/>
          <w:bCs/>
        </w:rPr>
        <w:t>“</w:t>
      </w:r>
      <w:r w:rsidR="00BD111A">
        <w:rPr>
          <w:b/>
          <w:bCs/>
        </w:rPr>
        <w:t>home health care system</w:t>
      </w:r>
      <w:r w:rsidRPr="00F1717E">
        <w:rPr>
          <w:b/>
          <w:bCs/>
        </w:rPr>
        <w:t>”</w:t>
      </w:r>
      <w:r w:rsidRPr="00F1717E">
        <w:t xml:space="preserve"> be processed for evaluation as fulfilling in partial requirements for the degree of Bachelor of Science in Computer Science and Information Technology.</w:t>
      </w:r>
    </w:p>
    <w:p w:rsidR="00740C1E" w:rsidRPr="00F1717E" w:rsidRDefault="00740C1E" w:rsidP="00740C1E"/>
    <w:p w:rsidR="00740C1E" w:rsidRPr="00F1717E" w:rsidRDefault="00740C1E" w:rsidP="00740C1E"/>
    <w:p w:rsidR="00740C1E" w:rsidRPr="00F1717E" w:rsidRDefault="00740C1E" w:rsidP="00740C1E"/>
    <w:p w:rsidR="00740C1E" w:rsidRPr="00F1717E" w:rsidRDefault="00740C1E" w:rsidP="00740C1E">
      <w:r w:rsidRPr="00F1717E">
        <w:t>………………………..</w:t>
      </w:r>
    </w:p>
    <w:p w:rsidR="00740C1E" w:rsidRPr="00976B01" w:rsidRDefault="00740C1E" w:rsidP="00740C1E">
      <w:pPr>
        <w:rPr>
          <w:b/>
          <w:bCs/>
        </w:rPr>
      </w:pPr>
      <w:r w:rsidRPr="00976B01">
        <w:rPr>
          <w:b/>
          <w:bCs/>
        </w:rPr>
        <w:t xml:space="preserve">Mr. </w:t>
      </w:r>
      <w:r w:rsidR="00BD111A">
        <w:rPr>
          <w:b/>
          <w:bCs/>
        </w:rPr>
        <w:t>Amit Kumar Joshi</w:t>
      </w:r>
    </w:p>
    <w:p w:rsidR="00740C1E" w:rsidRPr="00F1717E" w:rsidRDefault="00740C1E" w:rsidP="00740C1E">
      <w:r w:rsidRPr="00F1717E">
        <w:t>Senior Developer</w:t>
      </w:r>
    </w:p>
    <w:p w:rsidR="00740C1E" w:rsidRPr="00F1717E" w:rsidRDefault="00BD111A" w:rsidP="00740C1E">
      <w:r>
        <w:t xml:space="preserve">Beginning of innovative generation </w:t>
      </w:r>
      <w:r w:rsidR="009B62AF">
        <w:t>.</w:t>
      </w:r>
    </w:p>
    <w:p w:rsidR="00740C1E" w:rsidRPr="00F1717E" w:rsidRDefault="00740C1E" w:rsidP="00740C1E">
      <w:r w:rsidRPr="00F1717E">
        <w:t>(Internship Mentor)</w:t>
      </w:r>
    </w:p>
    <w:p w:rsidR="00740C1E" w:rsidRDefault="00740C1E">
      <w:pPr>
        <w:rPr>
          <w:rFonts w:cs="Times New Roman"/>
          <w:b/>
          <w:sz w:val="32"/>
        </w:rPr>
      </w:pPr>
    </w:p>
    <w:p w:rsidR="00740C1E" w:rsidRDefault="00740C1E">
      <w:pPr>
        <w:rPr>
          <w:rFonts w:cs="Times New Roman"/>
          <w:b/>
          <w:sz w:val="32"/>
        </w:rPr>
      </w:pPr>
      <w:r>
        <w:rPr>
          <w:rFonts w:cs="Times New Roman"/>
          <w:b/>
          <w:sz w:val="32"/>
        </w:rPr>
        <w:br w:type="page"/>
      </w:r>
    </w:p>
    <w:p w:rsidR="002E3400" w:rsidRDefault="001333F4" w:rsidP="00DE7C73">
      <w:pPr>
        <w:pStyle w:val="NoSpacing"/>
        <w:tabs>
          <w:tab w:val="center" w:pos="4140"/>
        </w:tabs>
        <w:spacing w:line="360" w:lineRule="auto"/>
        <w:jc w:val="center"/>
        <w:rPr>
          <w:rStyle w:val="fontstyle01"/>
          <w:rFonts w:ascii="Times New Roman" w:hAnsi="Times New Roman" w:cs="Times New Roman"/>
          <w:sz w:val="32"/>
          <w:szCs w:val="32"/>
        </w:rPr>
      </w:pPr>
      <w:r>
        <w:rPr>
          <w:rFonts w:ascii="Times New Roman" w:hAnsi="Times New Roman" w:cs="Times New Roman"/>
          <w:b/>
          <w:sz w:val="32"/>
        </w:rPr>
        <w:lastRenderedPageBreak/>
        <w:t>Tribhuw</w:t>
      </w:r>
      <w:r w:rsidR="009B2C22">
        <w:rPr>
          <w:rFonts w:ascii="Times New Roman" w:hAnsi="Times New Roman" w:cs="Times New Roman"/>
          <w:b/>
          <w:sz w:val="32"/>
        </w:rPr>
        <w:t>an</w:t>
      </w:r>
      <w:r w:rsidR="002E3400" w:rsidRPr="006A4368">
        <w:rPr>
          <w:rFonts w:ascii="Times New Roman" w:hAnsi="Times New Roman" w:cs="Times New Roman"/>
          <w:b/>
          <w:sz w:val="32"/>
        </w:rPr>
        <w:t xml:space="preserve"> University</w:t>
      </w:r>
    </w:p>
    <w:p w:rsidR="002E3400" w:rsidRDefault="002E3400" w:rsidP="002E3400">
      <w:pPr>
        <w:spacing w:after="0" w:line="360" w:lineRule="auto"/>
        <w:jc w:val="center"/>
        <w:rPr>
          <w:rStyle w:val="fontstyle01"/>
          <w:rFonts w:ascii="Times New Roman" w:hAnsi="Times New Roman" w:cs="Times New Roman"/>
          <w:sz w:val="32"/>
          <w:szCs w:val="32"/>
        </w:rPr>
      </w:pPr>
      <w:r w:rsidRPr="00582A36">
        <w:rPr>
          <w:rStyle w:val="fontstyle01"/>
          <w:rFonts w:ascii="Times New Roman" w:hAnsi="Times New Roman" w:cs="Times New Roman"/>
          <w:sz w:val="32"/>
          <w:szCs w:val="32"/>
        </w:rPr>
        <w:t>SIDDH</w:t>
      </w:r>
      <w:r>
        <w:rPr>
          <w:rStyle w:val="fontstyle01"/>
          <w:rFonts w:ascii="Times New Roman" w:hAnsi="Times New Roman" w:cs="Times New Roman"/>
          <w:sz w:val="32"/>
          <w:szCs w:val="32"/>
        </w:rPr>
        <w:t>A</w:t>
      </w:r>
      <w:r w:rsidRPr="00582A36">
        <w:rPr>
          <w:rStyle w:val="fontstyle01"/>
          <w:rFonts w:ascii="Times New Roman" w:hAnsi="Times New Roman" w:cs="Times New Roman"/>
          <w:sz w:val="32"/>
          <w:szCs w:val="32"/>
        </w:rPr>
        <w:t>NATH SCIENCE CAMPUS</w:t>
      </w:r>
    </w:p>
    <w:p w:rsidR="002E3400" w:rsidRPr="004D2A73" w:rsidRDefault="002E3400" w:rsidP="002E3400">
      <w:pPr>
        <w:pStyle w:val="NoSpacing"/>
        <w:spacing w:line="360" w:lineRule="auto"/>
        <w:ind w:left="1440" w:firstLine="720"/>
        <w:rPr>
          <w:rStyle w:val="fontstyle01"/>
          <w:rFonts w:ascii="Times New Roman" w:hAnsi="Times New Roman" w:cs="Times New Roman"/>
          <w:b w:val="0"/>
          <w:color w:val="auto"/>
          <w:sz w:val="24"/>
          <w:szCs w:val="20"/>
        </w:rPr>
      </w:pPr>
      <w:r w:rsidRPr="006A4368">
        <w:rPr>
          <w:rFonts w:ascii="Times New Roman" w:hAnsi="Times New Roman" w:cs="Times New Roman"/>
          <w:bCs/>
          <w:sz w:val="32"/>
        </w:rPr>
        <w:t>Institute of Science and Technology</w:t>
      </w:r>
    </w:p>
    <w:p w:rsidR="002E3400" w:rsidRPr="005940CE" w:rsidRDefault="002E3400" w:rsidP="002E3400">
      <w:pPr>
        <w:spacing w:after="0" w:line="360" w:lineRule="auto"/>
        <w:jc w:val="center"/>
        <w:rPr>
          <w:rStyle w:val="fontstyle01"/>
          <w:rFonts w:ascii="Times New Roman" w:eastAsia="Times New Roman" w:hAnsi="Times New Roman" w:cs="Times New Roman"/>
          <w:b w:val="0"/>
          <w:bCs w:val="0"/>
          <w:sz w:val="28"/>
          <w:szCs w:val="20"/>
        </w:rPr>
      </w:pPr>
      <w:r w:rsidRPr="004D2A73">
        <w:rPr>
          <w:rFonts w:eastAsia="Times New Roman" w:cs="Times New Roman"/>
          <w:color w:val="000000"/>
          <w:sz w:val="28"/>
        </w:rPr>
        <w:t>Mahendranagar, Kanchanpur</w:t>
      </w:r>
    </w:p>
    <w:p w:rsidR="002E3400" w:rsidRPr="005940CE" w:rsidRDefault="002E3400" w:rsidP="002E3400">
      <w:pPr>
        <w:spacing w:after="0" w:line="360" w:lineRule="auto"/>
        <w:jc w:val="center"/>
        <w:rPr>
          <w:rFonts w:ascii="Bold" w:hAnsi="Bold"/>
          <w:b/>
          <w:bCs/>
          <w:color w:val="000000"/>
          <w:sz w:val="36"/>
          <w:szCs w:val="36"/>
        </w:rPr>
      </w:pPr>
      <w:r>
        <w:rPr>
          <w:rFonts w:ascii="Bold" w:hAnsi="Bold"/>
          <w:b/>
          <w:bCs/>
          <w:noProof/>
          <w:color w:val="000000"/>
          <w:sz w:val="36"/>
          <w:szCs w:val="36"/>
          <w:lang w:bidi="ar-SA"/>
        </w:rPr>
        <w:drawing>
          <wp:inline distT="0" distB="0" distL="0" distR="0">
            <wp:extent cx="1285237" cy="1240477"/>
            <wp:effectExtent l="19050" t="0" r="0" b="0"/>
            <wp:docPr id="4" name="Picture 2" descr="E:\Download\java\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java\tu.jpg"/>
                    <pic:cNvPicPr>
                      <a:picLocks noChangeAspect="1" noChangeArrowheads="1"/>
                    </pic:cNvPicPr>
                  </pic:nvPicPr>
                  <pic:blipFill>
                    <a:blip r:embed="rId10"/>
                    <a:srcRect/>
                    <a:stretch>
                      <a:fillRect/>
                    </a:stretch>
                  </pic:blipFill>
                  <pic:spPr bwMode="auto">
                    <a:xfrm>
                      <a:off x="0" y="0"/>
                      <a:ext cx="1286420" cy="1241619"/>
                    </a:xfrm>
                    <a:prstGeom prst="rect">
                      <a:avLst/>
                    </a:prstGeom>
                    <a:noFill/>
                    <a:ln w="9525">
                      <a:noFill/>
                      <a:miter lim="800000"/>
                      <a:headEnd/>
                      <a:tailEnd/>
                    </a:ln>
                  </pic:spPr>
                </pic:pic>
              </a:graphicData>
            </a:graphic>
          </wp:inline>
        </w:drawing>
      </w:r>
    </w:p>
    <w:p w:rsidR="00064A04" w:rsidRDefault="00064A04" w:rsidP="00575D9F">
      <w:pPr>
        <w:pStyle w:val="NoSpacing"/>
        <w:spacing w:line="360" w:lineRule="auto"/>
        <w:rPr>
          <w:rFonts w:ascii="Times New Roman" w:hAnsi="Times New Roman" w:cs="Times New Roman"/>
          <w:b/>
          <w:sz w:val="24"/>
        </w:rPr>
      </w:pPr>
    </w:p>
    <w:p w:rsidR="00064A04" w:rsidRPr="00F40998" w:rsidRDefault="00064A04" w:rsidP="00F40998">
      <w:pPr>
        <w:pStyle w:val="NoSpacing"/>
        <w:spacing w:line="360" w:lineRule="auto"/>
        <w:jc w:val="center"/>
        <w:rPr>
          <w:rFonts w:ascii="Times New Roman" w:hAnsi="Times New Roman" w:cs="Times New Roman"/>
          <w:b/>
          <w:sz w:val="24"/>
        </w:rPr>
      </w:pPr>
      <w:r w:rsidRPr="0079259E">
        <w:rPr>
          <w:rFonts w:ascii="Times New Roman" w:hAnsi="Times New Roman" w:cs="Times New Roman"/>
          <w:b/>
          <w:bCs/>
          <w:sz w:val="32"/>
          <w:szCs w:val="32"/>
        </w:rPr>
        <w:t>SUPERVISOR’S RECOMMENDATION</w:t>
      </w:r>
    </w:p>
    <w:p w:rsidR="00F40998" w:rsidRPr="00F1717E" w:rsidRDefault="00F40998" w:rsidP="00F40998">
      <w:r w:rsidRPr="00F1717E">
        <w:t xml:space="preserve">I hereby recommend that this internship report prepared under </w:t>
      </w:r>
      <w:r>
        <w:t>my</w:t>
      </w:r>
      <w:r w:rsidRPr="00F1717E">
        <w:t xml:space="preserve"> supervision by </w:t>
      </w:r>
      <w:r w:rsidR="008E5BE9">
        <w:rPr>
          <w:rFonts w:cs="Times New Roman"/>
        </w:rPr>
        <w:t>Yogendra Dhami</w:t>
      </w:r>
      <w:r w:rsidRPr="00F1717E">
        <w:t xml:space="preserve"> entitled “</w:t>
      </w:r>
      <w:r w:rsidR="00BD111A">
        <w:t xml:space="preserve"> </w:t>
      </w:r>
      <w:r w:rsidR="00BD111A">
        <w:rPr>
          <w:b/>
          <w:bCs/>
        </w:rPr>
        <w:t>home health care sysyem</w:t>
      </w:r>
      <w:r w:rsidRPr="00F1717E">
        <w:t>” is accepted as fulfilling in partial requirements for the degree of Bachelor of Science in Computer Science and Information Technology. In my best knowledge this is an original work in Computer Science.</w:t>
      </w:r>
    </w:p>
    <w:p w:rsidR="00F40998" w:rsidRDefault="00F40998" w:rsidP="00064A04">
      <w:pPr>
        <w:tabs>
          <w:tab w:val="left" w:pos="3420"/>
        </w:tabs>
        <w:spacing w:line="360" w:lineRule="auto"/>
        <w:rPr>
          <w:rFonts w:cs="Times New Roman"/>
        </w:rPr>
      </w:pPr>
    </w:p>
    <w:p w:rsidR="00DA4287" w:rsidRPr="006A4368" w:rsidRDefault="00DA4287" w:rsidP="00064A04">
      <w:pPr>
        <w:tabs>
          <w:tab w:val="left" w:pos="3420"/>
        </w:tabs>
        <w:spacing w:line="360" w:lineRule="auto"/>
        <w:rPr>
          <w:rFonts w:cs="Times New Roman"/>
        </w:rPr>
      </w:pPr>
    </w:p>
    <w:p w:rsidR="00064A04" w:rsidRPr="006A4368" w:rsidRDefault="00064A04" w:rsidP="00064A04">
      <w:pPr>
        <w:pStyle w:val="NoSpacing"/>
        <w:spacing w:line="360" w:lineRule="auto"/>
        <w:jc w:val="both"/>
        <w:rPr>
          <w:rFonts w:ascii="Times New Roman" w:hAnsi="Times New Roman" w:cs="Times New Roman"/>
          <w:b/>
          <w:sz w:val="24"/>
        </w:rPr>
      </w:pPr>
      <w:r w:rsidRPr="006A4368">
        <w:rPr>
          <w:rFonts w:ascii="Times New Roman" w:hAnsi="Times New Roman" w:cs="Times New Roman"/>
          <w:b/>
          <w:sz w:val="24"/>
        </w:rPr>
        <w:t>......................................................</w:t>
      </w:r>
    </w:p>
    <w:p w:rsidR="00064A04" w:rsidRPr="006A4368" w:rsidRDefault="00064A04" w:rsidP="00064A04">
      <w:pPr>
        <w:spacing w:after="0" w:line="360" w:lineRule="auto"/>
        <w:rPr>
          <w:rFonts w:cs="Times New Roman"/>
          <w:b/>
          <w:bCs/>
          <w:szCs w:val="24"/>
        </w:rPr>
      </w:pPr>
      <w:r>
        <w:rPr>
          <w:rFonts w:cs="Times New Roman"/>
          <w:b/>
          <w:bCs/>
          <w:szCs w:val="24"/>
        </w:rPr>
        <w:t>Mr. Rajendra</w:t>
      </w:r>
      <w:r w:rsidR="00FE16AB">
        <w:rPr>
          <w:rFonts w:cs="Times New Roman"/>
          <w:b/>
          <w:bCs/>
          <w:szCs w:val="24"/>
        </w:rPr>
        <w:t xml:space="preserve"> Prasad</w:t>
      </w:r>
      <w:r>
        <w:rPr>
          <w:rFonts w:cs="Times New Roman"/>
          <w:b/>
          <w:bCs/>
          <w:szCs w:val="24"/>
        </w:rPr>
        <w:t xml:space="preserve"> Joshi</w:t>
      </w:r>
    </w:p>
    <w:p w:rsidR="00064A04" w:rsidRPr="006A4368" w:rsidRDefault="00A639CE" w:rsidP="00064A04">
      <w:pPr>
        <w:spacing w:after="0" w:line="360" w:lineRule="auto"/>
        <w:rPr>
          <w:rFonts w:cs="Times New Roman"/>
          <w:szCs w:val="24"/>
        </w:rPr>
      </w:pPr>
      <w:r>
        <w:rPr>
          <w:rFonts w:cs="Times New Roman"/>
          <w:szCs w:val="24"/>
        </w:rPr>
        <w:t xml:space="preserve">Supervisor </w:t>
      </w:r>
    </w:p>
    <w:p w:rsidR="00064A04" w:rsidRDefault="00064A04" w:rsidP="00064A04">
      <w:pPr>
        <w:pStyle w:val="NoSpacing"/>
        <w:spacing w:line="360" w:lineRule="auto"/>
        <w:rPr>
          <w:rFonts w:ascii="Times New Roman" w:hAnsi="Times New Roman" w:cs="Times New Roman"/>
          <w:sz w:val="24"/>
        </w:rPr>
      </w:pPr>
      <w:r w:rsidRPr="006A4368">
        <w:rPr>
          <w:rFonts w:ascii="Times New Roman" w:hAnsi="Times New Roman" w:cs="Times New Roman"/>
          <w:sz w:val="24"/>
        </w:rPr>
        <w:t>Department of CSIT</w:t>
      </w:r>
    </w:p>
    <w:p w:rsidR="00064A04" w:rsidRDefault="00064A04" w:rsidP="00064A04">
      <w:pPr>
        <w:pStyle w:val="NoSpacing"/>
        <w:spacing w:line="360" w:lineRule="auto"/>
        <w:rPr>
          <w:rFonts w:ascii="Times New Roman" w:hAnsi="Times New Roman" w:cs="Times New Roman"/>
          <w:sz w:val="24"/>
        </w:rPr>
      </w:pPr>
      <w:r w:rsidRPr="006A4368">
        <w:rPr>
          <w:rFonts w:ascii="Times New Roman" w:hAnsi="Times New Roman" w:cs="Times New Roman"/>
          <w:sz w:val="24"/>
        </w:rPr>
        <w:t>Siddhanath Science Campus</w:t>
      </w:r>
    </w:p>
    <w:p w:rsidR="00064A04" w:rsidRPr="00942485" w:rsidRDefault="00064A04" w:rsidP="00064A04">
      <w:pPr>
        <w:pStyle w:val="NoSpacing"/>
        <w:spacing w:line="360" w:lineRule="auto"/>
        <w:rPr>
          <w:rFonts w:ascii="Times New Roman" w:hAnsi="Times New Roman" w:cs="Times New Roman"/>
          <w:sz w:val="24"/>
        </w:rPr>
      </w:pPr>
      <w:r w:rsidRPr="006A4368">
        <w:rPr>
          <w:rFonts w:ascii="Times New Roman" w:hAnsi="Times New Roman" w:cs="Times New Roman"/>
          <w:sz w:val="24"/>
        </w:rPr>
        <w:t>Mahendranagar, Kanchanpur</w:t>
      </w:r>
    </w:p>
    <w:p w:rsidR="00064A04" w:rsidRDefault="00064A04" w:rsidP="00064A04">
      <w:pPr>
        <w:pStyle w:val="NoSpacing"/>
        <w:spacing w:line="360" w:lineRule="auto"/>
        <w:ind w:firstLine="720"/>
        <w:jc w:val="center"/>
        <w:rPr>
          <w:rFonts w:ascii="Times New Roman" w:hAnsi="Times New Roman" w:cs="Times New Roman"/>
          <w:b/>
          <w:sz w:val="32"/>
        </w:rPr>
      </w:pPr>
    </w:p>
    <w:p w:rsidR="00064A04" w:rsidRDefault="00064A04" w:rsidP="00D916F8">
      <w:pPr>
        <w:pStyle w:val="NoSpacing"/>
        <w:spacing w:line="360" w:lineRule="auto"/>
        <w:rPr>
          <w:rFonts w:ascii="Times New Roman" w:hAnsi="Times New Roman" w:cs="Times New Roman"/>
          <w:b/>
          <w:sz w:val="32"/>
        </w:rPr>
      </w:pPr>
    </w:p>
    <w:p w:rsidR="0007680D" w:rsidRDefault="0007680D" w:rsidP="00064A04">
      <w:pPr>
        <w:spacing w:after="0" w:line="360" w:lineRule="auto"/>
        <w:jc w:val="center"/>
        <w:rPr>
          <w:rStyle w:val="fontstyle01"/>
          <w:rFonts w:ascii="Times New Roman" w:hAnsi="Times New Roman" w:cs="Times New Roman"/>
          <w:sz w:val="32"/>
          <w:szCs w:val="32"/>
        </w:rPr>
      </w:pPr>
    </w:p>
    <w:p w:rsidR="00892DB7" w:rsidRDefault="00892DB7" w:rsidP="001E2FF5">
      <w:pPr>
        <w:pStyle w:val="NoSpacing"/>
        <w:spacing w:line="360" w:lineRule="auto"/>
        <w:jc w:val="center"/>
        <w:rPr>
          <w:rFonts w:ascii="Times New Roman" w:hAnsi="Times New Roman" w:cs="Times New Roman"/>
          <w:b/>
          <w:sz w:val="32"/>
        </w:rPr>
      </w:pPr>
    </w:p>
    <w:p w:rsidR="001E2FF5" w:rsidRDefault="00586713" w:rsidP="001E2FF5">
      <w:pPr>
        <w:pStyle w:val="NoSpacing"/>
        <w:spacing w:line="360" w:lineRule="auto"/>
        <w:jc w:val="center"/>
        <w:rPr>
          <w:rStyle w:val="fontstyle01"/>
          <w:rFonts w:ascii="Times New Roman" w:hAnsi="Times New Roman" w:cs="Times New Roman"/>
          <w:sz w:val="32"/>
          <w:szCs w:val="32"/>
        </w:rPr>
      </w:pPr>
      <w:r>
        <w:rPr>
          <w:rFonts w:ascii="Times New Roman" w:hAnsi="Times New Roman" w:cs="Times New Roman"/>
          <w:b/>
          <w:sz w:val="32"/>
        </w:rPr>
        <w:lastRenderedPageBreak/>
        <w:t>Tribhuw</w:t>
      </w:r>
      <w:r w:rsidR="009B2C22">
        <w:rPr>
          <w:rFonts w:ascii="Times New Roman" w:hAnsi="Times New Roman" w:cs="Times New Roman"/>
          <w:b/>
          <w:sz w:val="32"/>
        </w:rPr>
        <w:t>an</w:t>
      </w:r>
      <w:r w:rsidR="001E2FF5" w:rsidRPr="006A4368">
        <w:rPr>
          <w:rFonts w:ascii="Times New Roman" w:hAnsi="Times New Roman" w:cs="Times New Roman"/>
          <w:b/>
          <w:sz w:val="32"/>
        </w:rPr>
        <w:t xml:space="preserve"> University</w:t>
      </w:r>
    </w:p>
    <w:p w:rsidR="001E2FF5" w:rsidRDefault="001E2FF5" w:rsidP="001E2FF5">
      <w:pPr>
        <w:spacing w:after="0" w:line="360" w:lineRule="auto"/>
        <w:jc w:val="center"/>
        <w:rPr>
          <w:rStyle w:val="fontstyle01"/>
          <w:rFonts w:ascii="Times New Roman" w:hAnsi="Times New Roman" w:cs="Times New Roman"/>
          <w:sz w:val="32"/>
          <w:szCs w:val="32"/>
        </w:rPr>
      </w:pPr>
      <w:r w:rsidRPr="00582A36">
        <w:rPr>
          <w:rStyle w:val="fontstyle01"/>
          <w:rFonts w:ascii="Times New Roman" w:hAnsi="Times New Roman" w:cs="Times New Roman"/>
          <w:sz w:val="32"/>
          <w:szCs w:val="32"/>
        </w:rPr>
        <w:t>SIDDH</w:t>
      </w:r>
      <w:r>
        <w:rPr>
          <w:rStyle w:val="fontstyle01"/>
          <w:rFonts w:ascii="Times New Roman" w:hAnsi="Times New Roman" w:cs="Times New Roman"/>
          <w:sz w:val="32"/>
          <w:szCs w:val="32"/>
        </w:rPr>
        <w:t>A</w:t>
      </w:r>
      <w:r w:rsidRPr="00582A36">
        <w:rPr>
          <w:rStyle w:val="fontstyle01"/>
          <w:rFonts w:ascii="Times New Roman" w:hAnsi="Times New Roman" w:cs="Times New Roman"/>
          <w:sz w:val="32"/>
          <w:szCs w:val="32"/>
        </w:rPr>
        <w:t>NATH SCIENCE CAMPUS</w:t>
      </w:r>
    </w:p>
    <w:p w:rsidR="001E2FF5" w:rsidRPr="004D2A73" w:rsidRDefault="001E2FF5" w:rsidP="001E2FF5">
      <w:pPr>
        <w:pStyle w:val="NoSpacing"/>
        <w:spacing w:line="360" w:lineRule="auto"/>
        <w:ind w:left="1440" w:firstLine="720"/>
        <w:rPr>
          <w:rStyle w:val="fontstyle01"/>
          <w:rFonts w:ascii="Times New Roman" w:hAnsi="Times New Roman" w:cs="Times New Roman"/>
          <w:b w:val="0"/>
          <w:color w:val="auto"/>
          <w:sz w:val="24"/>
          <w:szCs w:val="20"/>
        </w:rPr>
      </w:pPr>
      <w:r w:rsidRPr="006A4368">
        <w:rPr>
          <w:rFonts w:ascii="Times New Roman" w:hAnsi="Times New Roman" w:cs="Times New Roman"/>
          <w:bCs/>
          <w:sz w:val="32"/>
        </w:rPr>
        <w:t>Institute of Science and Technology</w:t>
      </w:r>
    </w:p>
    <w:p w:rsidR="001E2FF5" w:rsidRPr="005940CE" w:rsidRDefault="001E2FF5" w:rsidP="001E2FF5">
      <w:pPr>
        <w:spacing w:after="0" w:line="360" w:lineRule="auto"/>
        <w:jc w:val="center"/>
        <w:rPr>
          <w:rStyle w:val="fontstyle01"/>
          <w:rFonts w:ascii="Times New Roman" w:eastAsia="Times New Roman" w:hAnsi="Times New Roman" w:cs="Times New Roman"/>
          <w:b w:val="0"/>
          <w:bCs w:val="0"/>
          <w:sz w:val="28"/>
          <w:szCs w:val="20"/>
        </w:rPr>
      </w:pPr>
      <w:r w:rsidRPr="004D2A73">
        <w:rPr>
          <w:rFonts w:eastAsia="Times New Roman" w:cs="Times New Roman"/>
          <w:color w:val="000000"/>
          <w:sz w:val="28"/>
        </w:rPr>
        <w:t>Mahendranagar, Kanchanpur</w:t>
      </w:r>
    </w:p>
    <w:p w:rsidR="00064A04" w:rsidRPr="00885B4B" w:rsidRDefault="001E2FF5" w:rsidP="00885B4B">
      <w:pPr>
        <w:spacing w:after="0" w:line="360" w:lineRule="auto"/>
        <w:jc w:val="center"/>
        <w:rPr>
          <w:rFonts w:ascii="Bold" w:hAnsi="Bold"/>
          <w:b/>
          <w:bCs/>
          <w:color w:val="000000"/>
          <w:sz w:val="36"/>
          <w:szCs w:val="36"/>
        </w:rPr>
      </w:pPr>
      <w:r>
        <w:rPr>
          <w:rFonts w:ascii="Bold" w:hAnsi="Bold"/>
          <w:b/>
          <w:bCs/>
          <w:noProof/>
          <w:color w:val="000000"/>
          <w:sz w:val="36"/>
          <w:szCs w:val="36"/>
          <w:lang w:bidi="ar-SA"/>
        </w:rPr>
        <w:drawing>
          <wp:inline distT="0" distB="0" distL="0" distR="0">
            <wp:extent cx="1033373" cy="997383"/>
            <wp:effectExtent l="19050" t="0" r="0" b="0"/>
            <wp:docPr id="5" name="Picture 2" descr="E:\Download\java\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java\tu.jpg"/>
                    <pic:cNvPicPr>
                      <a:picLocks noChangeAspect="1" noChangeArrowheads="1"/>
                    </pic:cNvPicPr>
                  </pic:nvPicPr>
                  <pic:blipFill>
                    <a:blip r:embed="rId10"/>
                    <a:srcRect/>
                    <a:stretch>
                      <a:fillRect/>
                    </a:stretch>
                  </pic:blipFill>
                  <pic:spPr bwMode="auto">
                    <a:xfrm>
                      <a:off x="0" y="0"/>
                      <a:ext cx="1036753" cy="1000645"/>
                    </a:xfrm>
                    <a:prstGeom prst="rect">
                      <a:avLst/>
                    </a:prstGeom>
                    <a:noFill/>
                    <a:ln w="9525">
                      <a:noFill/>
                      <a:miter lim="800000"/>
                      <a:headEnd/>
                      <a:tailEnd/>
                    </a:ln>
                  </pic:spPr>
                </pic:pic>
              </a:graphicData>
            </a:graphic>
          </wp:inline>
        </w:drawing>
      </w:r>
    </w:p>
    <w:p w:rsidR="00064A04" w:rsidRPr="0079259E" w:rsidRDefault="00064A04" w:rsidP="00064A04">
      <w:pPr>
        <w:pStyle w:val="NoSpacing"/>
        <w:spacing w:line="360" w:lineRule="auto"/>
        <w:jc w:val="center"/>
        <w:rPr>
          <w:rFonts w:ascii="Times New Roman" w:hAnsi="Times New Roman" w:cs="Times New Roman"/>
          <w:b/>
          <w:sz w:val="32"/>
        </w:rPr>
      </w:pPr>
      <w:r w:rsidRPr="0079259E">
        <w:rPr>
          <w:rFonts w:ascii="Times New Roman" w:hAnsi="Times New Roman" w:cs="Times New Roman"/>
          <w:b/>
          <w:sz w:val="32"/>
        </w:rPr>
        <w:t>LETTER OF APPROVAL</w:t>
      </w:r>
    </w:p>
    <w:p w:rsidR="00064A04" w:rsidRPr="008D3AE8" w:rsidRDefault="00064A04" w:rsidP="00064A04">
      <w:pPr>
        <w:pStyle w:val="NoSpacing"/>
        <w:spacing w:line="276" w:lineRule="auto"/>
        <w:jc w:val="center"/>
        <w:rPr>
          <w:rFonts w:ascii="Times New Roman" w:hAnsi="Times New Roman" w:cs="Times New Roman"/>
          <w:b/>
        </w:rPr>
      </w:pPr>
    </w:p>
    <w:p w:rsidR="00064A04" w:rsidRPr="00885B4B" w:rsidRDefault="00064A04" w:rsidP="00885B4B">
      <w:pPr>
        <w:spacing w:line="360" w:lineRule="auto"/>
        <w:rPr>
          <w:rFonts w:cs="Times New Roman"/>
          <w:b/>
          <w:szCs w:val="26"/>
        </w:rPr>
      </w:pPr>
      <w:r w:rsidRPr="008D3AE8">
        <w:rPr>
          <w:rFonts w:cs="Times New Roman"/>
          <w:szCs w:val="26"/>
        </w:rPr>
        <w:t xml:space="preserve">This is certify that this project prepared by </w:t>
      </w:r>
      <w:r w:rsidR="00ED5D32">
        <w:rPr>
          <w:rFonts w:cs="Times New Roman"/>
          <w:szCs w:val="26"/>
        </w:rPr>
        <w:t>Yogendra Dhami</w:t>
      </w:r>
      <w:r w:rsidR="001734B8">
        <w:rPr>
          <w:rFonts w:cs="Times New Roman"/>
          <w:szCs w:val="26"/>
        </w:rPr>
        <w:t xml:space="preserve"> </w:t>
      </w:r>
      <w:r>
        <w:rPr>
          <w:rFonts w:cs="Times New Roman"/>
          <w:szCs w:val="26"/>
        </w:rPr>
        <w:t xml:space="preserve">entitled </w:t>
      </w:r>
      <w:r w:rsidRPr="008D3AE8">
        <w:rPr>
          <w:rFonts w:cs="Times New Roman"/>
          <w:szCs w:val="26"/>
        </w:rPr>
        <w:t>“</w:t>
      </w:r>
      <w:r w:rsidR="00BD111A">
        <w:rPr>
          <w:b/>
          <w:bCs/>
        </w:rPr>
        <w:t>home health care system</w:t>
      </w:r>
      <w:r w:rsidRPr="008D3AE8">
        <w:rPr>
          <w:rFonts w:cs="Times New Roman"/>
          <w:szCs w:val="26"/>
        </w:rPr>
        <w:t>” in partial fulfillment of the requirements for the degree of B.Sc. in Computer Science and Information Technology has been well studied. In our opinion, it is satisfactory in the scope and quality as a project for the required degree.</w:t>
      </w:r>
    </w:p>
    <w:p w:rsidR="00064A04" w:rsidRDefault="00064A04" w:rsidP="00064A04">
      <w:pPr>
        <w:rPr>
          <w:rFonts w:cs="Times New Roman"/>
          <w:szCs w:val="24"/>
        </w:rPr>
      </w:pPr>
      <w:r>
        <w:rPr>
          <w:rFonts w:cs="Times New Roman"/>
          <w:szCs w:val="24"/>
        </w:rPr>
        <w:t>……………………………..                                           ……………………………</w:t>
      </w:r>
    </w:p>
    <w:p w:rsidR="00885B4B" w:rsidRDefault="00885B4B" w:rsidP="00885B4B">
      <w:pPr>
        <w:rPr>
          <w:rFonts w:cs="Times New Roman"/>
          <w:b/>
          <w:bCs/>
          <w:szCs w:val="24"/>
        </w:rPr>
      </w:pPr>
      <w:r>
        <w:rPr>
          <w:rFonts w:cs="Times New Roman"/>
          <w:b/>
          <w:bCs/>
          <w:szCs w:val="24"/>
        </w:rPr>
        <w:t xml:space="preserve">          </w:t>
      </w:r>
      <w:r w:rsidR="00064A04">
        <w:rPr>
          <w:rFonts w:cs="Times New Roman"/>
          <w:b/>
          <w:bCs/>
          <w:szCs w:val="24"/>
        </w:rPr>
        <w:t xml:space="preserve">(Supervisor)                                                                       </w:t>
      </w:r>
      <w:r>
        <w:rPr>
          <w:rFonts w:cs="Times New Roman"/>
          <w:b/>
          <w:bCs/>
          <w:szCs w:val="24"/>
        </w:rPr>
        <w:t xml:space="preserve">   </w:t>
      </w:r>
      <w:r w:rsidR="00064A04">
        <w:rPr>
          <w:rFonts w:cs="Times New Roman"/>
          <w:b/>
          <w:bCs/>
          <w:szCs w:val="24"/>
        </w:rPr>
        <w:t xml:space="preserve">(HOD) </w:t>
      </w:r>
    </w:p>
    <w:p w:rsidR="00064A04" w:rsidRDefault="008E0532" w:rsidP="008C774C">
      <w:pPr>
        <w:jc w:val="center"/>
        <w:rPr>
          <w:rFonts w:cs="Times New Roman"/>
          <w:b/>
          <w:bCs/>
          <w:szCs w:val="24"/>
        </w:rPr>
      </w:pPr>
      <w:r>
        <w:rPr>
          <w:rFonts w:cs="Times New Roman"/>
          <w:b/>
          <w:bCs/>
          <w:szCs w:val="24"/>
        </w:rPr>
        <w:t>Rajendra Prasad Joshi</w:t>
      </w:r>
      <w:r w:rsidR="00885B4B">
        <w:rPr>
          <w:rFonts w:cs="Times New Roman"/>
          <w:b/>
          <w:bCs/>
          <w:szCs w:val="24"/>
        </w:rPr>
        <w:tab/>
      </w:r>
      <w:r w:rsidR="00885B4B">
        <w:rPr>
          <w:rFonts w:cs="Times New Roman"/>
          <w:b/>
          <w:bCs/>
          <w:szCs w:val="24"/>
        </w:rPr>
        <w:tab/>
      </w:r>
      <w:r w:rsidR="00885B4B">
        <w:rPr>
          <w:rFonts w:cs="Times New Roman"/>
          <w:b/>
          <w:bCs/>
          <w:szCs w:val="24"/>
        </w:rPr>
        <w:tab/>
      </w:r>
      <w:r w:rsidR="00885B4B">
        <w:rPr>
          <w:rFonts w:cs="Times New Roman"/>
          <w:b/>
          <w:bCs/>
          <w:szCs w:val="24"/>
        </w:rPr>
        <w:tab/>
        <w:t xml:space="preserve">     </w:t>
      </w:r>
      <w:r w:rsidR="00064A04">
        <w:rPr>
          <w:rFonts w:cs="Times New Roman"/>
          <w:b/>
          <w:bCs/>
          <w:szCs w:val="24"/>
        </w:rPr>
        <w:t xml:space="preserve">Mr. </w:t>
      </w:r>
      <w:r w:rsidR="00B85E54">
        <w:rPr>
          <w:rFonts w:cs="Times New Roman"/>
          <w:b/>
          <w:bCs/>
          <w:szCs w:val="24"/>
        </w:rPr>
        <w:t>Keshav Datta Bhatta</w:t>
      </w:r>
    </w:p>
    <w:p w:rsidR="00064A04" w:rsidRDefault="00064A04" w:rsidP="008C774C">
      <w:pPr>
        <w:spacing w:after="0"/>
        <w:jc w:val="center"/>
        <w:rPr>
          <w:rFonts w:cs="Times New Roman"/>
          <w:szCs w:val="24"/>
        </w:rPr>
      </w:pPr>
      <w:r w:rsidRPr="004012D3">
        <w:rPr>
          <w:rFonts w:cs="Times New Roman"/>
          <w:szCs w:val="24"/>
        </w:rPr>
        <w:t xml:space="preserve">Faculty, Department of CSIT                </w:t>
      </w:r>
      <w:r>
        <w:rPr>
          <w:rFonts w:cs="Times New Roman"/>
          <w:szCs w:val="24"/>
        </w:rPr>
        <w:t xml:space="preserve">                          Faculty, Department of CSIT</w:t>
      </w:r>
      <w:r w:rsidR="008C774C">
        <w:rPr>
          <w:rFonts w:cs="Times New Roman"/>
          <w:szCs w:val="24"/>
        </w:rPr>
        <w:t xml:space="preserve"> </w:t>
      </w:r>
      <w:r>
        <w:rPr>
          <w:rFonts w:cs="Times New Roman"/>
          <w:szCs w:val="24"/>
        </w:rPr>
        <w:t xml:space="preserve">Siddhanath Science Campus                      </w:t>
      </w:r>
      <w:r w:rsidR="008C774C">
        <w:rPr>
          <w:rFonts w:cs="Times New Roman"/>
          <w:szCs w:val="24"/>
        </w:rPr>
        <w:t xml:space="preserve">                 </w:t>
      </w:r>
      <w:r>
        <w:rPr>
          <w:rFonts w:cs="Times New Roman"/>
          <w:szCs w:val="24"/>
        </w:rPr>
        <w:t>Siddhanath Science campus</w:t>
      </w:r>
    </w:p>
    <w:p w:rsidR="00064A04" w:rsidRDefault="00064A04" w:rsidP="008C774C">
      <w:pPr>
        <w:spacing w:after="0"/>
        <w:jc w:val="center"/>
        <w:rPr>
          <w:rFonts w:cs="Times New Roman"/>
          <w:szCs w:val="24"/>
        </w:rPr>
      </w:pPr>
      <w:r>
        <w:rPr>
          <w:rFonts w:cs="Times New Roman"/>
          <w:szCs w:val="24"/>
        </w:rPr>
        <w:t>Mahendranagar, Kanchanpur                                          Mahendranagar, Kanchanpur</w:t>
      </w:r>
    </w:p>
    <w:p w:rsidR="00064A04" w:rsidRDefault="00064A04" w:rsidP="00064A04">
      <w:pPr>
        <w:spacing w:after="0"/>
        <w:rPr>
          <w:rFonts w:cs="Times New Roman"/>
          <w:szCs w:val="24"/>
        </w:rPr>
      </w:pPr>
    </w:p>
    <w:p w:rsidR="00064A04" w:rsidRDefault="00064A04" w:rsidP="00064A04">
      <w:pPr>
        <w:spacing w:after="0"/>
        <w:rPr>
          <w:rFonts w:cs="Times New Roman"/>
          <w:szCs w:val="24"/>
        </w:rPr>
      </w:pPr>
    </w:p>
    <w:p w:rsidR="00FD4405" w:rsidRDefault="00FD4405" w:rsidP="00064A04">
      <w:pPr>
        <w:spacing w:after="0"/>
        <w:rPr>
          <w:rFonts w:cs="Times New Roman"/>
          <w:szCs w:val="24"/>
        </w:rPr>
      </w:pPr>
    </w:p>
    <w:p w:rsidR="00064A04" w:rsidRDefault="00064A04" w:rsidP="00064A04">
      <w:pPr>
        <w:spacing w:after="0"/>
        <w:rPr>
          <w:rFonts w:cs="Times New Roman"/>
          <w:szCs w:val="24"/>
        </w:rPr>
      </w:pPr>
      <w:r>
        <w:rPr>
          <w:rFonts w:cs="Times New Roman"/>
          <w:szCs w:val="24"/>
        </w:rPr>
        <w:t>………………………………                                      ……………………………</w:t>
      </w:r>
    </w:p>
    <w:p w:rsidR="00885B4B" w:rsidRDefault="004018DB" w:rsidP="004018DB">
      <w:pPr>
        <w:spacing w:after="0"/>
        <w:rPr>
          <w:rFonts w:cs="Times New Roman"/>
          <w:szCs w:val="24"/>
        </w:rPr>
      </w:pPr>
      <w:r>
        <w:rPr>
          <w:rFonts w:cs="Times New Roman"/>
          <w:b/>
          <w:szCs w:val="24"/>
        </w:rPr>
        <w:t xml:space="preserve">      </w:t>
      </w:r>
    </w:p>
    <w:p w:rsidR="00FA74BA" w:rsidRPr="00BB123A" w:rsidRDefault="00064A04" w:rsidP="00815E40">
      <w:pPr>
        <w:spacing w:after="0"/>
        <w:jc w:val="center"/>
        <w:rPr>
          <w:rFonts w:cs="Times New Roman"/>
          <w:b/>
          <w:bCs/>
          <w:szCs w:val="24"/>
        </w:rPr>
      </w:pPr>
      <w:r>
        <w:rPr>
          <w:rFonts w:cs="Times New Roman"/>
          <w:b/>
          <w:bCs/>
          <w:szCs w:val="24"/>
        </w:rPr>
        <w:t xml:space="preserve">(External Examiner)                           </w:t>
      </w:r>
      <w:r w:rsidR="00815E40">
        <w:rPr>
          <w:rFonts w:cs="Times New Roman"/>
          <w:b/>
          <w:bCs/>
          <w:szCs w:val="24"/>
        </w:rPr>
        <w:t xml:space="preserve">                        </w:t>
      </w:r>
      <w:r>
        <w:rPr>
          <w:rFonts w:cs="Times New Roman"/>
          <w:b/>
          <w:bCs/>
          <w:szCs w:val="24"/>
        </w:rPr>
        <w:t>(Internal Examiner)</w:t>
      </w:r>
    </w:p>
    <w:p w:rsidR="004A76CC" w:rsidRDefault="00163033" w:rsidP="006A2EA4">
      <w:pPr>
        <w:pStyle w:val="Heading1"/>
      </w:pPr>
      <w:bookmarkStart w:id="0" w:name="_Toc62824480"/>
      <w:bookmarkStart w:id="1" w:name="_Toc88035040"/>
      <w:r w:rsidRPr="007F6CC0">
        <w:lastRenderedPageBreak/>
        <w:t>ACKNOWLEDGEMENT</w:t>
      </w:r>
      <w:bookmarkEnd w:id="0"/>
      <w:bookmarkEnd w:id="1"/>
    </w:p>
    <w:p w:rsidR="00DB13FC" w:rsidRDefault="00DB13FC" w:rsidP="003B47DC">
      <w:pPr>
        <w:spacing w:line="360" w:lineRule="auto"/>
        <w:rPr>
          <w:rFonts w:cs="Times New Roman"/>
          <w:szCs w:val="24"/>
        </w:rPr>
      </w:pPr>
      <w:r w:rsidRPr="00DB13FC">
        <w:rPr>
          <w:rFonts w:cs="Times New Roman"/>
          <w:szCs w:val="24"/>
        </w:rPr>
        <w:t>I would like to exp</w:t>
      </w:r>
      <w:r>
        <w:rPr>
          <w:rFonts w:cs="Times New Roman"/>
          <w:szCs w:val="24"/>
        </w:rPr>
        <w:t>ress my sincere gratitude to my</w:t>
      </w:r>
      <w:r w:rsidRPr="00DB13FC">
        <w:rPr>
          <w:rFonts w:cs="Times New Roman"/>
          <w:szCs w:val="24"/>
        </w:rPr>
        <w:t xml:space="preserve"> supervisor </w:t>
      </w:r>
      <w:r w:rsidR="00C30D8A" w:rsidRPr="00C30D8A">
        <w:rPr>
          <w:rFonts w:cs="Times New Roman"/>
          <w:b/>
          <w:bCs/>
          <w:szCs w:val="24"/>
        </w:rPr>
        <w:t>MR. RAJENDRA PRASAD JOSHI</w:t>
      </w:r>
      <w:r w:rsidRPr="00DB13FC">
        <w:rPr>
          <w:rFonts w:cs="Times New Roman"/>
          <w:szCs w:val="24"/>
        </w:rPr>
        <w:t>, lecturer of Department of Computer Science for his incredible support</w:t>
      </w:r>
      <w:r w:rsidR="00C30D8A">
        <w:rPr>
          <w:rFonts w:cs="Times New Roman"/>
          <w:szCs w:val="24"/>
        </w:rPr>
        <w:t xml:space="preserve"> </w:t>
      </w:r>
      <w:r w:rsidRPr="00DB13FC">
        <w:rPr>
          <w:rFonts w:cs="Times New Roman"/>
          <w:szCs w:val="24"/>
        </w:rPr>
        <w:t xml:space="preserve">and guidelines during the entire internship project execution. </w:t>
      </w:r>
    </w:p>
    <w:p w:rsidR="00C30D8A" w:rsidRDefault="00C30D8A" w:rsidP="003B47DC">
      <w:pPr>
        <w:spacing w:line="360" w:lineRule="auto"/>
        <w:rPr>
          <w:rFonts w:cs="Times New Roman"/>
          <w:szCs w:val="24"/>
        </w:rPr>
      </w:pPr>
      <w:r w:rsidRPr="00C30D8A">
        <w:rPr>
          <w:rFonts w:cs="Times New Roman"/>
          <w:szCs w:val="24"/>
        </w:rPr>
        <w:t xml:space="preserve">I would also like to thank </w:t>
      </w:r>
      <w:r w:rsidRPr="00DE4280">
        <w:rPr>
          <w:rFonts w:cs="Times New Roman"/>
          <w:b/>
          <w:bCs/>
          <w:szCs w:val="24"/>
        </w:rPr>
        <w:t>Mr. KESHAV DATTA BHATTA (HOD),</w:t>
      </w:r>
      <w:r>
        <w:rPr>
          <w:rFonts w:cs="Times New Roman"/>
          <w:szCs w:val="24"/>
        </w:rPr>
        <w:t xml:space="preserve"> d</w:t>
      </w:r>
      <w:r w:rsidRPr="00C30D8A">
        <w:rPr>
          <w:rFonts w:cs="Times New Roman"/>
          <w:szCs w:val="24"/>
        </w:rPr>
        <w:t>epartment of</w:t>
      </w:r>
      <w:r w:rsidRPr="00C30D8A">
        <w:rPr>
          <w:rFonts w:cs="Times New Roman"/>
          <w:szCs w:val="24"/>
        </w:rPr>
        <w:br/>
        <w:t>Computer Science for his constant suggestions and guidance. His painstaking</w:t>
      </w:r>
      <w:r w:rsidRPr="00C30D8A">
        <w:rPr>
          <w:rFonts w:cs="Times New Roman"/>
          <w:szCs w:val="24"/>
        </w:rPr>
        <w:br/>
        <w:t>encouragements boosted morale for the completion of this project.</w:t>
      </w:r>
    </w:p>
    <w:p w:rsidR="00C30D8A" w:rsidRPr="00C30D8A" w:rsidRDefault="00C30D8A" w:rsidP="003B47DC">
      <w:pPr>
        <w:spacing w:line="360" w:lineRule="auto"/>
        <w:rPr>
          <w:rFonts w:cs="Times New Roman"/>
          <w:szCs w:val="24"/>
        </w:rPr>
      </w:pPr>
      <w:r w:rsidRPr="00C30D8A">
        <w:rPr>
          <w:rFonts w:cs="Times New Roman"/>
          <w:szCs w:val="24"/>
        </w:rPr>
        <w:t xml:space="preserve">I would also like to appreciate </w:t>
      </w:r>
      <w:r>
        <w:rPr>
          <w:rFonts w:cs="Times New Roman"/>
          <w:b/>
          <w:bCs/>
          <w:szCs w:val="24"/>
        </w:rPr>
        <w:t>Mr.</w:t>
      </w:r>
      <w:r w:rsidRPr="00C30D8A">
        <w:rPr>
          <w:rFonts w:cs="Times New Roman"/>
          <w:b/>
          <w:bCs/>
          <w:szCs w:val="24"/>
        </w:rPr>
        <w:t xml:space="preserve"> </w:t>
      </w:r>
      <w:r w:rsidR="00C93300">
        <w:rPr>
          <w:rFonts w:cs="Times New Roman"/>
          <w:b/>
          <w:bCs/>
          <w:szCs w:val="24"/>
        </w:rPr>
        <w:t>Amit Kumar Joshi</w:t>
      </w:r>
      <w:r>
        <w:rPr>
          <w:rFonts w:cs="Times New Roman"/>
          <w:szCs w:val="24"/>
        </w:rPr>
        <w:t xml:space="preserve">. Senior Developer </w:t>
      </w:r>
      <w:r w:rsidRPr="00C30D8A">
        <w:rPr>
          <w:rFonts w:cs="Times New Roman"/>
          <w:szCs w:val="24"/>
        </w:rPr>
        <w:t xml:space="preserve">of the </w:t>
      </w:r>
      <w:r w:rsidR="00C93300">
        <w:rPr>
          <w:rFonts w:cs="Times New Roman"/>
          <w:b/>
          <w:bCs/>
          <w:szCs w:val="24"/>
        </w:rPr>
        <w:t>Beginning of innovative generation</w:t>
      </w:r>
      <w:r w:rsidRPr="001465B3">
        <w:rPr>
          <w:rFonts w:cs="Times New Roman"/>
          <w:b/>
          <w:bCs/>
          <w:szCs w:val="24"/>
        </w:rPr>
        <w:t>.,</w:t>
      </w:r>
      <w:r w:rsidRPr="00C30D8A">
        <w:rPr>
          <w:rFonts w:cs="Times New Roman"/>
          <w:szCs w:val="24"/>
        </w:rPr>
        <w:t xml:space="preserve"> for</w:t>
      </w:r>
      <w:r>
        <w:rPr>
          <w:rFonts w:cs="Times New Roman"/>
          <w:szCs w:val="24"/>
        </w:rPr>
        <w:t xml:space="preserve"> his valuable guidance </w:t>
      </w:r>
      <w:r w:rsidRPr="00C30D8A">
        <w:rPr>
          <w:rFonts w:cs="Times New Roman"/>
          <w:szCs w:val="24"/>
        </w:rPr>
        <w:t>throughout of the project. Without his guidance, the project</w:t>
      </w:r>
      <w:r>
        <w:rPr>
          <w:rFonts w:cs="Times New Roman"/>
          <w:szCs w:val="24"/>
        </w:rPr>
        <w:t xml:space="preserve"> </w:t>
      </w:r>
      <w:r w:rsidRPr="00C30D8A">
        <w:rPr>
          <w:rFonts w:cs="Times New Roman"/>
          <w:szCs w:val="24"/>
        </w:rPr>
        <w:t>would not have been successful.</w:t>
      </w:r>
    </w:p>
    <w:p w:rsidR="004A76CC" w:rsidRPr="008F5511" w:rsidRDefault="00631166" w:rsidP="003B47DC">
      <w:pPr>
        <w:spacing w:line="360" w:lineRule="auto"/>
        <w:rPr>
          <w:rFonts w:cs="Times New Roman"/>
          <w:szCs w:val="24"/>
        </w:rPr>
      </w:pPr>
      <w:r>
        <w:rPr>
          <w:rFonts w:cs="Times New Roman"/>
          <w:szCs w:val="24"/>
        </w:rPr>
        <w:t>Also, we</w:t>
      </w:r>
      <w:r w:rsidR="004A76CC" w:rsidRPr="008309D4">
        <w:rPr>
          <w:rFonts w:cs="Times New Roman"/>
          <w:szCs w:val="24"/>
        </w:rPr>
        <w:t xml:space="preserve"> would like to say thanks hearty to</w:t>
      </w:r>
      <w:r w:rsidR="002F4C1D">
        <w:rPr>
          <w:rFonts w:cs="Times New Roman"/>
          <w:szCs w:val="24"/>
        </w:rPr>
        <w:t xml:space="preserve"> </w:t>
      </w:r>
      <w:r w:rsidR="00422987" w:rsidRPr="00422987">
        <w:rPr>
          <w:rFonts w:cs="Times New Roman"/>
          <w:szCs w:val="24"/>
        </w:rPr>
        <w:t xml:space="preserve">our honorable campus chief </w:t>
      </w:r>
      <w:r w:rsidR="00177473">
        <w:rPr>
          <w:rFonts w:cs="Times New Roman"/>
          <w:b/>
          <w:bCs/>
          <w:szCs w:val="24"/>
        </w:rPr>
        <w:t>Dr. GAJRAM DAMAI</w:t>
      </w:r>
      <w:r w:rsidR="002F4C1D">
        <w:rPr>
          <w:rFonts w:cs="Times New Roman"/>
          <w:b/>
          <w:bCs/>
          <w:szCs w:val="24"/>
        </w:rPr>
        <w:t xml:space="preserve"> </w:t>
      </w:r>
      <w:r w:rsidR="00422987">
        <w:rPr>
          <w:rFonts w:cs="Times New Roman"/>
          <w:szCs w:val="24"/>
        </w:rPr>
        <w:t xml:space="preserve">and </w:t>
      </w:r>
      <w:r w:rsidR="00D749FA">
        <w:rPr>
          <w:rFonts w:cs="Times New Roman"/>
          <w:szCs w:val="24"/>
        </w:rPr>
        <w:t>our respected teachers</w:t>
      </w:r>
      <w:r w:rsidR="002F4C1D">
        <w:rPr>
          <w:rFonts w:cs="Times New Roman"/>
          <w:szCs w:val="24"/>
        </w:rPr>
        <w:t xml:space="preserve"> </w:t>
      </w:r>
      <w:r w:rsidR="00D749FA" w:rsidRPr="00422987">
        <w:rPr>
          <w:rFonts w:cs="Times New Roman"/>
          <w:b/>
          <w:bCs/>
          <w:szCs w:val="24"/>
        </w:rPr>
        <w:t>Mr. UPENDRA JOSHI</w:t>
      </w:r>
      <w:r w:rsidR="002F4C1D">
        <w:rPr>
          <w:rFonts w:cs="Times New Roman"/>
          <w:b/>
          <w:bCs/>
          <w:szCs w:val="24"/>
        </w:rPr>
        <w:t xml:space="preserve"> </w:t>
      </w:r>
      <w:r w:rsidR="004A76CC">
        <w:rPr>
          <w:rFonts w:cs="Times New Roman"/>
          <w:szCs w:val="24"/>
        </w:rPr>
        <w:t xml:space="preserve">and </w:t>
      </w:r>
      <w:r w:rsidR="004A76CC" w:rsidRPr="00422987">
        <w:rPr>
          <w:rFonts w:cs="Times New Roman"/>
          <w:b/>
          <w:bCs/>
          <w:szCs w:val="24"/>
        </w:rPr>
        <w:t xml:space="preserve">Mr. </w:t>
      </w:r>
      <w:r w:rsidR="00422987" w:rsidRPr="00422987">
        <w:rPr>
          <w:rFonts w:cs="Times New Roman"/>
          <w:b/>
          <w:bCs/>
          <w:szCs w:val="24"/>
        </w:rPr>
        <w:t>PRAKASH DATTA BHATTA</w:t>
      </w:r>
      <w:r w:rsidR="002F4C1D">
        <w:rPr>
          <w:rFonts w:cs="Times New Roman"/>
          <w:b/>
          <w:bCs/>
          <w:szCs w:val="24"/>
        </w:rPr>
        <w:t xml:space="preserve"> </w:t>
      </w:r>
      <w:r>
        <w:rPr>
          <w:rFonts w:cs="Times New Roman"/>
          <w:szCs w:val="24"/>
        </w:rPr>
        <w:t xml:space="preserve">and </w:t>
      </w:r>
      <w:r w:rsidRPr="00422987">
        <w:rPr>
          <w:rFonts w:cs="Times New Roman"/>
          <w:b/>
          <w:bCs/>
          <w:szCs w:val="24"/>
        </w:rPr>
        <w:t xml:space="preserve">Mr. </w:t>
      </w:r>
      <w:r w:rsidR="00422987" w:rsidRPr="00422987">
        <w:rPr>
          <w:rFonts w:cs="Times New Roman"/>
          <w:b/>
          <w:bCs/>
          <w:szCs w:val="24"/>
        </w:rPr>
        <w:t>DILLI RAJ JOSHI</w:t>
      </w:r>
      <w:r w:rsidR="004A76CC">
        <w:rPr>
          <w:rFonts w:cs="Times New Roman"/>
          <w:szCs w:val="24"/>
        </w:rPr>
        <w:t>.</w:t>
      </w:r>
    </w:p>
    <w:p w:rsidR="004A76CC" w:rsidRPr="00A169EB" w:rsidRDefault="000900DB" w:rsidP="003B47DC">
      <w:pPr>
        <w:spacing w:line="360" w:lineRule="auto"/>
        <w:rPr>
          <w:rFonts w:eastAsia="Times New Roman" w:cs="Times New Roman"/>
        </w:rPr>
      </w:pPr>
      <w:r>
        <w:rPr>
          <w:rFonts w:eastAsia="Arial" w:cs="Times New Roman"/>
        </w:rPr>
        <w:t>We</w:t>
      </w:r>
      <w:r w:rsidR="004A76CC" w:rsidRPr="00A169EB">
        <w:rPr>
          <w:rFonts w:eastAsia="Arial" w:cs="Times New Roman"/>
        </w:rPr>
        <w:t xml:space="preserve"> also thank</w:t>
      </w:r>
      <w:r w:rsidR="004A76CC">
        <w:rPr>
          <w:rFonts w:eastAsia="Arial" w:cs="Times New Roman"/>
        </w:rPr>
        <w:t>s</w:t>
      </w:r>
      <w:r w:rsidR="004A76CC" w:rsidRPr="00A169EB">
        <w:rPr>
          <w:rFonts w:eastAsia="Arial" w:cs="Times New Roman"/>
        </w:rPr>
        <w:t xml:space="preserve"> all those who have supported us throughout the entire duration of our project.</w:t>
      </w:r>
    </w:p>
    <w:p w:rsidR="004A76CC" w:rsidRDefault="004A76CC" w:rsidP="003B47DC">
      <w:pPr>
        <w:spacing w:line="360" w:lineRule="auto"/>
        <w:rPr>
          <w:rFonts w:eastAsia="Arial" w:cs="Times New Roman"/>
        </w:rPr>
      </w:pPr>
      <w:r w:rsidRPr="00A169EB">
        <w:rPr>
          <w:rFonts w:eastAsia="Arial" w:cs="Times New Roman"/>
        </w:rPr>
        <w:t xml:space="preserve">Finally, thanks to teaching and non-teaching staff members of the </w:t>
      </w:r>
      <w:r>
        <w:rPr>
          <w:rFonts w:eastAsia="Arial" w:cs="Times New Roman"/>
        </w:rPr>
        <w:t>SIDD</w:t>
      </w:r>
      <w:r w:rsidR="003D1494">
        <w:rPr>
          <w:rFonts w:eastAsia="Arial" w:cs="Times New Roman"/>
        </w:rPr>
        <w:t>HANATH SCIENCE CAMPUS and all our</w:t>
      </w:r>
      <w:r w:rsidRPr="00A169EB">
        <w:rPr>
          <w:rFonts w:eastAsia="Arial" w:cs="Times New Roman"/>
        </w:rPr>
        <w:t xml:space="preserve"> friends for their honest opinions and suggestions throughout the course of our project.</w:t>
      </w: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E95973" w:rsidRDefault="00E95973" w:rsidP="003B47DC">
      <w:pPr>
        <w:spacing w:after="0" w:line="360" w:lineRule="auto"/>
        <w:ind w:left="5040" w:firstLine="720"/>
        <w:jc w:val="center"/>
        <w:rPr>
          <w:rFonts w:ascii="TimesNewRomanPS-BoldMT" w:hAnsi="TimesNewRomanPS-BoldMT"/>
          <w:color w:val="000000"/>
          <w:szCs w:val="24"/>
        </w:rPr>
      </w:pPr>
    </w:p>
    <w:p w:rsidR="00C604D6" w:rsidRDefault="00C604D6">
      <w:pPr>
        <w:rPr>
          <w:rFonts w:eastAsiaTheme="majorEastAsia" w:cstheme="majorBidi"/>
          <w:b/>
          <w:bCs/>
          <w:color w:val="000000" w:themeColor="text1"/>
          <w:sz w:val="32"/>
          <w:szCs w:val="25"/>
        </w:rPr>
      </w:pPr>
      <w:bookmarkStart w:id="2" w:name="_Toc62824481"/>
      <w:r>
        <w:br w:type="page"/>
      </w:r>
    </w:p>
    <w:p w:rsidR="00D915AB" w:rsidRDefault="00163033" w:rsidP="006A2EA4">
      <w:pPr>
        <w:pStyle w:val="Heading1"/>
      </w:pPr>
      <w:bookmarkStart w:id="3" w:name="_Toc88035041"/>
      <w:r w:rsidRPr="00FE59F8">
        <w:lastRenderedPageBreak/>
        <w:t>ABSTRACT</w:t>
      </w:r>
      <w:bookmarkEnd w:id="2"/>
      <w:bookmarkEnd w:id="3"/>
    </w:p>
    <w:p w:rsidR="00D915AB" w:rsidRPr="00D915AB" w:rsidRDefault="00D915AB" w:rsidP="00D915AB">
      <w:pPr>
        <w:rPr>
          <w:szCs w:val="24"/>
        </w:rPr>
      </w:pPr>
      <w:r w:rsidRPr="00D915AB">
        <w:rPr>
          <w:color w:val="000000"/>
          <w:szCs w:val="24"/>
          <w:shd w:val="clear" w:color="auto" w:fill="FFFFFF"/>
        </w:rPr>
        <w:t>Home health care is a system of care provided by skilled practitioners to patients in their homes under the direction of a physician. Home health care services include nursing care; physical, occupational, and speech-language therapy; and medical social services.</w:t>
      </w:r>
      <w:hyperlink r:id="rId11" w:history="1">
        <w:r w:rsidRPr="00D915AB">
          <w:rPr>
            <w:rStyle w:val="Hyperlink"/>
            <w:color w:val="2F4A8B"/>
            <w:szCs w:val="24"/>
            <w:shd w:val="clear" w:color="auto" w:fill="FFFFFF"/>
            <w:vertAlign w:val="superscript"/>
          </w:rPr>
          <w:t>1</w:t>
        </w:r>
      </w:hyperlink>
      <w:r w:rsidRPr="00D915AB">
        <w:rPr>
          <w:color w:val="000000"/>
          <w:szCs w:val="24"/>
          <w:shd w:val="clear" w:color="auto" w:fill="FFFFFF"/>
        </w:rPr>
        <w:t> The goals of home health care services are to help individuals to improve function and live with greater independence; to promote the client’s optimal level of well-being; and to assist the patient to remain at home, avoiding hospitalization or admission to long-term care institutions. Physicians may refer patients for home health care services, or the services may be requested by family members or patients.</w:t>
      </w:r>
    </w:p>
    <w:p w:rsidR="00C3768E" w:rsidRPr="0037154D" w:rsidRDefault="00DD2C0C" w:rsidP="00607C4B">
      <w:pPr>
        <w:spacing w:line="360" w:lineRule="auto"/>
        <w:rPr>
          <w:rFonts w:eastAsia="Arial" w:cs="Times New Roman"/>
          <w:szCs w:val="24"/>
        </w:rPr>
      </w:pPr>
      <w:r w:rsidRPr="0037154D">
        <w:rPr>
          <w:rFonts w:eastAsia="Arial" w:cs="Times New Roman"/>
          <w:szCs w:val="24"/>
        </w:rPr>
        <w:t xml:space="preserve">The report is about </w:t>
      </w:r>
      <w:r w:rsidR="00AF2E4E" w:rsidRPr="0037154D">
        <w:rPr>
          <w:rFonts w:cs="Times New Roman"/>
          <w:bCs/>
          <w:szCs w:val="24"/>
        </w:rPr>
        <w:t>call those health checkup persons who provide health check up services at home</w:t>
      </w:r>
      <w:r w:rsidRPr="0037154D">
        <w:rPr>
          <w:rFonts w:eastAsia="Arial" w:cs="Times New Roman"/>
          <w:szCs w:val="24"/>
        </w:rPr>
        <w:t xml:space="preserve">. </w:t>
      </w:r>
      <w:r w:rsidR="00AF2E4E" w:rsidRPr="0037154D">
        <w:rPr>
          <w:rFonts w:eastAsia="Arial" w:cs="Times New Roman"/>
          <w:szCs w:val="24"/>
        </w:rPr>
        <w:t xml:space="preserve">Health check up at home </w:t>
      </w:r>
      <w:r w:rsidR="00C3768E" w:rsidRPr="0037154D">
        <w:rPr>
          <w:rFonts w:eastAsia="Arial" w:cs="Times New Roman"/>
          <w:szCs w:val="24"/>
        </w:rPr>
        <w:t>s</w:t>
      </w:r>
      <w:r w:rsidR="00641008" w:rsidRPr="0037154D">
        <w:rPr>
          <w:rFonts w:eastAsia="Arial" w:cs="Times New Roman"/>
          <w:szCs w:val="24"/>
        </w:rPr>
        <w:t xml:space="preserve">ystem plays important roles in </w:t>
      </w:r>
      <w:r w:rsidR="00AF2E4E" w:rsidRPr="0037154D">
        <w:rPr>
          <w:rFonts w:eastAsia="Arial" w:cs="Times New Roman"/>
          <w:szCs w:val="24"/>
        </w:rPr>
        <w:t xml:space="preserve">taking good care of peoples at </w:t>
      </w:r>
      <w:r w:rsidR="00C3768E" w:rsidRPr="0037154D">
        <w:rPr>
          <w:rFonts w:eastAsia="Arial" w:cs="Times New Roman"/>
          <w:szCs w:val="24"/>
        </w:rPr>
        <w:t>their</w:t>
      </w:r>
      <w:r w:rsidR="00AF2E4E" w:rsidRPr="0037154D">
        <w:rPr>
          <w:rFonts w:eastAsia="Arial" w:cs="Times New Roman"/>
          <w:szCs w:val="24"/>
        </w:rPr>
        <w:t xml:space="preserve"> home only</w:t>
      </w:r>
      <w:r w:rsidR="00C3768E" w:rsidRPr="0037154D">
        <w:rPr>
          <w:rFonts w:eastAsia="Arial" w:cs="Times New Roman"/>
          <w:szCs w:val="24"/>
        </w:rPr>
        <w:t xml:space="preserve"> which makes easier for peoples to good care of themselves</w:t>
      </w:r>
      <w:r w:rsidR="00641008" w:rsidRPr="0037154D">
        <w:rPr>
          <w:rFonts w:cs="Times New Roman"/>
          <w:color w:val="000000"/>
          <w:szCs w:val="24"/>
        </w:rPr>
        <w:t>.</w:t>
      </w:r>
      <w:r w:rsidR="00C3768E" w:rsidRPr="0037154D">
        <w:rPr>
          <w:rFonts w:cs="Times New Roman"/>
          <w:color w:val="000000"/>
          <w:szCs w:val="24"/>
        </w:rPr>
        <w:t xml:space="preserve"> In current time peoples are so busy to make there carrier because of this peoples are unable to take good care of there health to resolve this problem we started a service in which we give a health related all services at their home at any time in minimum cost as per others</w:t>
      </w:r>
      <w:r w:rsidRPr="0037154D">
        <w:rPr>
          <w:rFonts w:eastAsia="Arial" w:cs="Times New Roman"/>
          <w:szCs w:val="24"/>
        </w:rPr>
        <w:t>. Now</w:t>
      </w:r>
      <w:r w:rsidR="00C3768E" w:rsidRPr="0037154D">
        <w:rPr>
          <w:rFonts w:eastAsia="Arial" w:cs="Times New Roman"/>
          <w:szCs w:val="24"/>
        </w:rPr>
        <w:t xml:space="preserve"> a days </w:t>
      </w:r>
      <w:r w:rsidRPr="0037154D">
        <w:rPr>
          <w:rFonts w:eastAsia="Arial" w:cs="Times New Roman"/>
          <w:szCs w:val="24"/>
        </w:rPr>
        <w:t xml:space="preserve"> people </w:t>
      </w:r>
      <w:r w:rsidR="00C3768E" w:rsidRPr="0037154D">
        <w:rPr>
          <w:rFonts w:eastAsia="Arial" w:cs="Times New Roman"/>
          <w:szCs w:val="24"/>
        </w:rPr>
        <w:t xml:space="preserve">are </w:t>
      </w:r>
      <w:r w:rsidRPr="0037154D">
        <w:rPr>
          <w:rFonts w:eastAsia="Arial" w:cs="Times New Roman"/>
          <w:szCs w:val="24"/>
        </w:rPr>
        <w:t xml:space="preserve">interested to </w:t>
      </w:r>
      <w:r w:rsidR="00C3768E" w:rsidRPr="0037154D">
        <w:rPr>
          <w:rFonts w:eastAsia="Arial" w:cs="Times New Roman"/>
          <w:szCs w:val="24"/>
        </w:rPr>
        <w:t xml:space="preserve">take services at their own place instead of visiting hospitals and standing in  big queue in the hospital    </w:t>
      </w:r>
    </w:p>
    <w:p w:rsidR="00C3768E" w:rsidRDefault="00C3768E" w:rsidP="00607C4B">
      <w:pPr>
        <w:spacing w:line="360" w:lineRule="auto"/>
        <w:rPr>
          <w:rFonts w:eastAsia="Arial" w:cs="Times New Roman"/>
        </w:rPr>
      </w:pPr>
    </w:p>
    <w:p w:rsidR="00797B18" w:rsidRPr="00B4675E" w:rsidRDefault="00B4675E" w:rsidP="00607C4B">
      <w:pPr>
        <w:spacing w:line="360" w:lineRule="auto"/>
        <w:rPr>
          <w:rFonts w:cs="Times New Roman"/>
          <w:color w:val="000000"/>
          <w:szCs w:val="24"/>
        </w:rPr>
      </w:pPr>
      <w:r w:rsidRPr="00B4675E">
        <w:rPr>
          <w:rFonts w:cs="Times New Roman"/>
          <w:color w:val="000000"/>
          <w:szCs w:val="24"/>
        </w:rPr>
        <w:t>The system is developed using</w:t>
      </w:r>
      <w:r w:rsidR="00555259">
        <w:rPr>
          <w:rFonts w:cs="Times New Roman"/>
          <w:color w:val="000000"/>
          <w:szCs w:val="24"/>
        </w:rPr>
        <w:t xml:space="preserve"> Php</w:t>
      </w:r>
      <w:r>
        <w:rPr>
          <w:rFonts w:cs="Times New Roman"/>
          <w:color w:val="000000"/>
          <w:szCs w:val="24"/>
        </w:rPr>
        <w:t xml:space="preserve"> </w:t>
      </w:r>
      <w:r w:rsidR="00555259">
        <w:rPr>
          <w:rFonts w:cs="Times New Roman"/>
          <w:color w:val="000000"/>
          <w:szCs w:val="24"/>
        </w:rPr>
        <w:t>with laravel framework</w:t>
      </w:r>
      <w:r w:rsidR="009E1BDA">
        <w:rPr>
          <w:rFonts w:cs="Times New Roman"/>
          <w:color w:val="000000"/>
          <w:szCs w:val="24"/>
        </w:rPr>
        <w:t xml:space="preserve">, and </w:t>
      </w:r>
      <w:r w:rsidRPr="00B4675E">
        <w:rPr>
          <w:rFonts w:cs="Times New Roman"/>
          <w:color w:val="000000"/>
          <w:szCs w:val="24"/>
        </w:rPr>
        <w:t>SQL as the</w:t>
      </w:r>
      <w:r>
        <w:rPr>
          <w:color w:val="000000"/>
        </w:rPr>
        <w:t xml:space="preserve"> </w:t>
      </w:r>
      <w:r>
        <w:rPr>
          <w:rFonts w:cs="Times New Roman"/>
          <w:color w:val="000000"/>
          <w:szCs w:val="24"/>
        </w:rPr>
        <w:t>backend database</w:t>
      </w:r>
      <w:r w:rsidRPr="00B4675E">
        <w:rPr>
          <w:rFonts w:cs="Times New Roman"/>
          <w:color w:val="000000"/>
          <w:szCs w:val="24"/>
        </w:rPr>
        <w:t>. The system is developed and implemented and</w:t>
      </w:r>
      <w:r>
        <w:rPr>
          <w:color w:val="000000"/>
        </w:rPr>
        <w:t xml:space="preserve"> </w:t>
      </w:r>
      <w:r w:rsidRPr="00B4675E">
        <w:rPr>
          <w:rFonts w:cs="Times New Roman"/>
          <w:color w:val="000000"/>
          <w:szCs w:val="24"/>
        </w:rPr>
        <w:t>the result is satisfactory. In the future this system will be enhanced based on further</w:t>
      </w:r>
      <w:r>
        <w:rPr>
          <w:color w:val="000000"/>
        </w:rPr>
        <w:t xml:space="preserve"> </w:t>
      </w:r>
      <w:r w:rsidRPr="00B4675E">
        <w:rPr>
          <w:rFonts w:cs="Times New Roman"/>
          <w:color w:val="000000"/>
          <w:szCs w:val="24"/>
        </w:rPr>
        <w:t>requirements.</w:t>
      </w:r>
      <w:r w:rsidRPr="00B4675E">
        <w:t xml:space="preserve"> </w:t>
      </w:r>
      <w:r w:rsidR="00797B18">
        <w:rPr>
          <w:rFonts w:eastAsia="Arial" w:cs="Times New Roman"/>
        </w:rPr>
        <w:br w:type="page"/>
      </w:r>
    </w:p>
    <w:p w:rsidR="005C1A69" w:rsidRDefault="001A4D7D" w:rsidP="006A2EA4">
      <w:pPr>
        <w:pStyle w:val="Heading1"/>
      </w:pPr>
      <w:bookmarkStart w:id="4" w:name="_Toc88035042"/>
      <w:r w:rsidRPr="004E2462">
        <w:lastRenderedPageBreak/>
        <w:t>LIST OF ABBREVIATION</w:t>
      </w:r>
      <w:bookmarkEnd w:id="4"/>
    </w:p>
    <w:p w:rsidR="005708B2" w:rsidRPr="005708B2" w:rsidRDefault="005708B2" w:rsidP="005708B2"/>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API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Application Programming Interface</w:t>
      </w:r>
    </w:p>
    <w:p w:rsidR="005C1A69" w:rsidRPr="006A4368" w:rsidRDefault="005C1A69" w:rsidP="005708B2">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CGI</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Common Gateway Interface</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CLI</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Command-Line Interface</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CSS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Cascading Style Sheet</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DBMS</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Database Management System</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DFD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Dataflow Diagram</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ERD</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Entity Relationship Diagram</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GB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Giga Byte</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HTML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Hypertext Markup Language</w:t>
      </w:r>
    </w:p>
    <w:p w:rsidR="005C1A69" w:rsidRPr="006A4368" w:rsidRDefault="005C1A69" w:rsidP="005708B2">
      <w:pPr>
        <w:pStyle w:val="NoSpacing"/>
        <w:tabs>
          <w:tab w:val="left" w:pos="1440"/>
          <w:tab w:val="left" w:pos="2160"/>
          <w:tab w:val="left" w:pos="2880"/>
          <w:tab w:val="left" w:pos="3600"/>
          <w:tab w:val="left" w:pos="4320"/>
          <w:tab w:val="center" w:pos="5507"/>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IP</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Internet Protocol</w:t>
      </w:r>
      <w:r w:rsidRPr="006A4368">
        <w:rPr>
          <w:rFonts w:ascii="Times New Roman" w:hAnsi="Times New Roman" w:cs="Times New Roman"/>
          <w:sz w:val="24"/>
          <w:szCs w:val="24"/>
        </w:rPr>
        <w:tab/>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MB</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Mega Byte</w:t>
      </w:r>
    </w:p>
    <w:p w:rsidR="005C1A69" w:rsidRPr="006A4368" w:rsidRDefault="005C1A69" w:rsidP="005708B2">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MD5</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Message Digest 5</w:t>
      </w:r>
    </w:p>
    <w:p w:rsidR="005C1A69" w:rsidRPr="006A4368" w:rsidRDefault="005C1A69" w:rsidP="005708B2">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MVC</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 xml:space="preserve">:  </w:t>
      </w:r>
      <w:r w:rsidRPr="006A4368">
        <w:rPr>
          <w:rFonts w:ascii="Times New Roman" w:hAnsi="Times New Roman" w:cs="Times New Roman"/>
          <w:sz w:val="24"/>
          <w:szCs w:val="24"/>
        </w:rPr>
        <w:tab/>
        <w:t>Model View Controller</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NIC</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Network Interface Card</w:t>
      </w:r>
    </w:p>
    <w:p w:rsidR="005C1A69" w:rsidRPr="006A4368" w:rsidRDefault="009F48E9" w:rsidP="005708B2">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PYTHON</w:t>
      </w:r>
      <w:r w:rsidR="005C1A69" w:rsidRPr="006A4368">
        <w:rPr>
          <w:rFonts w:ascii="Times New Roman" w:hAnsi="Times New Roman" w:cs="Times New Roman"/>
          <w:sz w:val="24"/>
          <w:szCs w:val="24"/>
        </w:rPr>
        <w:tab/>
      </w:r>
      <w:r w:rsidR="005C1A69" w:rsidRPr="006A4368">
        <w:rPr>
          <w:rFonts w:ascii="Times New Roman" w:hAnsi="Times New Roman" w:cs="Times New Roman"/>
          <w:sz w:val="24"/>
          <w:szCs w:val="24"/>
        </w:rPr>
        <w:tab/>
        <w:t xml:space="preserve">: </w:t>
      </w:r>
      <w:r w:rsidR="005C1A69" w:rsidRPr="006A4368">
        <w:rPr>
          <w:rFonts w:ascii="Times New Roman" w:hAnsi="Times New Roman" w:cs="Times New Roman"/>
          <w:sz w:val="24"/>
          <w:szCs w:val="24"/>
        </w:rPr>
        <w:tab/>
        <w:t>Hypertext Query Language</w:t>
      </w:r>
    </w:p>
    <w:p w:rsidR="005C1A69"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RAM</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Random Access Memory</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SDLC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System Development Life Cycle</w:t>
      </w:r>
    </w:p>
    <w:p w:rsidR="005C1A69" w:rsidRPr="006A4368" w:rsidRDefault="005C1A69" w:rsidP="005708B2">
      <w:pPr>
        <w:pStyle w:val="NoSpacing"/>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SQL</w:t>
      </w:r>
      <w:r w:rsidRPr="006A4368">
        <w:rPr>
          <w:rFonts w:ascii="Times New Roman" w:hAnsi="Times New Roman" w:cs="Times New Roman"/>
          <w:sz w:val="24"/>
          <w:szCs w:val="24"/>
        </w:rPr>
        <w:tab/>
      </w:r>
      <w:r w:rsidRPr="006A4368">
        <w:rPr>
          <w:rFonts w:ascii="Times New Roman" w:hAnsi="Times New Roman" w:cs="Times New Roman"/>
          <w:sz w:val="24"/>
          <w:szCs w:val="24"/>
        </w:rPr>
        <w:tab/>
      </w:r>
      <w:r>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Structure Query Language</w:t>
      </w:r>
    </w:p>
    <w:p w:rsidR="005C1A69" w:rsidRPr="006A4368" w:rsidRDefault="005C1A69" w:rsidP="005708B2">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TCP</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Transmission Control Protocol</w:t>
      </w:r>
    </w:p>
    <w:p w:rsidR="005C1A69" w:rsidRPr="006A4368" w:rsidRDefault="005C1A69" w:rsidP="005708B2">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UI</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User Interface</w:t>
      </w:r>
    </w:p>
    <w:p w:rsidR="005C1A69" w:rsidRDefault="005C1A69" w:rsidP="005708B2">
      <w:pPr>
        <w:pStyle w:val="NoSpacing"/>
        <w:tabs>
          <w:tab w:val="left" w:pos="1440"/>
        </w:tabs>
        <w:spacing w:line="360" w:lineRule="auto"/>
        <w:ind w:left="720"/>
        <w:jc w:val="both"/>
        <w:rPr>
          <w:rFonts w:ascii="Times New Roman" w:hAnsi="Times New Roman" w:cs="Times New Roman"/>
          <w:sz w:val="24"/>
          <w:szCs w:val="24"/>
        </w:rPr>
      </w:pPr>
      <w:r w:rsidRPr="006A4368">
        <w:rPr>
          <w:rFonts w:ascii="Times New Roman" w:hAnsi="Times New Roman" w:cs="Times New Roman"/>
          <w:sz w:val="24"/>
          <w:szCs w:val="24"/>
        </w:rPr>
        <w:t>URL</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t>Universal Resource Locator</w:t>
      </w:r>
    </w:p>
    <w:p w:rsidR="005C1A69" w:rsidRDefault="005C1A69" w:rsidP="005708B2">
      <w:pPr>
        <w:pStyle w:val="NoSpacing"/>
        <w:tabs>
          <w:tab w:val="left" w:pos="144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TTS</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r>
      <w:r>
        <w:rPr>
          <w:rFonts w:ascii="Times New Roman" w:hAnsi="Times New Roman" w:cs="Times New Roman"/>
          <w:sz w:val="24"/>
          <w:szCs w:val="24"/>
        </w:rPr>
        <w:t>Text-to-Speech</w:t>
      </w:r>
    </w:p>
    <w:p w:rsidR="005C1A69" w:rsidRDefault="005C1A69" w:rsidP="005708B2">
      <w:pPr>
        <w:pStyle w:val="NoSpacing"/>
        <w:tabs>
          <w:tab w:val="left" w:pos="144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STT</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r>
      <w:r>
        <w:rPr>
          <w:rFonts w:ascii="Times New Roman" w:hAnsi="Times New Roman" w:cs="Times New Roman"/>
          <w:sz w:val="24"/>
          <w:szCs w:val="24"/>
        </w:rPr>
        <w:t>Speech-to-Text</w:t>
      </w:r>
    </w:p>
    <w:p w:rsidR="005C1A69" w:rsidRDefault="005C1A69" w:rsidP="005708B2">
      <w:pPr>
        <w:pStyle w:val="NoSpacing"/>
        <w:tabs>
          <w:tab w:val="left" w:pos="144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IVR</w:t>
      </w:r>
      <w:r w:rsidRPr="006A4368">
        <w:rPr>
          <w:rFonts w:ascii="Times New Roman" w:hAnsi="Times New Roman" w:cs="Times New Roman"/>
          <w:sz w:val="24"/>
          <w:szCs w:val="24"/>
        </w:rPr>
        <w:tab/>
      </w:r>
      <w:r w:rsidRPr="006A4368">
        <w:rPr>
          <w:rFonts w:ascii="Times New Roman" w:hAnsi="Times New Roman" w:cs="Times New Roman"/>
          <w:sz w:val="24"/>
          <w:szCs w:val="24"/>
        </w:rPr>
        <w:tab/>
      </w:r>
      <w:r w:rsidR="005708B2">
        <w:rPr>
          <w:rFonts w:ascii="Times New Roman" w:hAnsi="Times New Roman" w:cs="Times New Roman"/>
          <w:sz w:val="24"/>
          <w:szCs w:val="24"/>
        </w:rPr>
        <w:tab/>
      </w:r>
      <w:r w:rsidRPr="006A4368">
        <w:rPr>
          <w:rFonts w:ascii="Times New Roman" w:hAnsi="Times New Roman" w:cs="Times New Roman"/>
          <w:sz w:val="24"/>
          <w:szCs w:val="24"/>
        </w:rPr>
        <w:t>:</w:t>
      </w:r>
      <w:r w:rsidRPr="006A4368">
        <w:rPr>
          <w:rFonts w:ascii="Times New Roman" w:hAnsi="Times New Roman" w:cs="Times New Roman"/>
          <w:sz w:val="24"/>
          <w:szCs w:val="24"/>
        </w:rPr>
        <w:tab/>
      </w:r>
      <w:r>
        <w:rPr>
          <w:rFonts w:ascii="Times New Roman" w:hAnsi="Times New Roman" w:cs="Times New Roman"/>
          <w:sz w:val="24"/>
          <w:szCs w:val="24"/>
        </w:rPr>
        <w:t>Interactive Voice Response</w:t>
      </w:r>
    </w:p>
    <w:p w:rsidR="00DD606D" w:rsidRPr="006A4368" w:rsidRDefault="00DD606D" w:rsidP="005708B2">
      <w:pPr>
        <w:pStyle w:val="NoSpacing"/>
        <w:tabs>
          <w:tab w:val="left" w:pos="144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ASR</w:t>
      </w:r>
      <w:r>
        <w:rPr>
          <w:rFonts w:ascii="Times New Roman" w:hAnsi="Times New Roman" w:cs="Times New Roman"/>
          <w:sz w:val="24"/>
          <w:szCs w:val="24"/>
        </w:rPr>
        <w:tab/>
      </w:r>
      <w:r>
        <w:rPr>
          <w:rFonts w:ascii="Times New Roman" w:hAnsi="Times New Roman" w:cs="Times New Roman"/>
          <w:sz w:val="24"/>
          <w:szCs w:val="24"/>
        </w:rPr>
        <w:tab/>
      </w:r>
      <w:r w:rsidR="005708B2">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r>
      <w:r w:rsidRPr="00DD606D">
        <w:rPr>
          <w:rFonts w:ascii="Times New Roman" w:hAnsi="Times New Roman" w:cs="Times New Roman"/>
          <w:sz w:val="24"/>
          <w:szCs w:val="24"/>
        </w:rPr>
        <w:t>Automatic Speech Recognition</w:t>
      </w:r>
    </w:p>
    <w:p w:rsidR="004361D1" w:rsidRDefault="004361D1" w:rsidP="005708B2">
      <w:pPr>
        <w:spacing w:line="0" w:lineRule="atLeast"/>
        <w:ind w:left="720"/>
        <w:rPr>
          <w:rFonts w:eastAsia="Times New Roman"/>
        </w:rPr>
      </w:pPr>
      <w:r>
        <w:rPr>
          <w:rFonts w:cs="Times New Roman"/>
          <w:szCs w:val="24"/>
        </w:rPr>
        <w:t>W3C</w:t>
      </w:r>
      <w:r>
        <w:rPr>
          <w:rFonts w:cs="Times New Roman"/>
          <w:szCs w:val="24"/>
        </w:rPr>
        <w:tab/>
      </w:r>
      <w:r>
        <w:rPr>
          <w:rFonts w:cs="Times New Roman"/>
          <w:szCs w:val="24"/>
        </w:rPr>
        <w:tab/>
      </w:r>
      <w:r>
        <w:rPr>
          <w:rFonts w:cs="Times New Roman"/>
          <w:szCs w:val="24"/>
        </w:rPr>
        <w:tab/>
        <w:t>:</w:t>
      </w:r>
      <w:r>
        <w:rPr>
          <w:rFonts w:cs="Times New Roman"/>
          <w:szCs w:val="24"/>
        </w:rPr>
        <w:tab/>
      </w:r>
      <w:r>
        <w:rPr>
          <w:rFonts w:eastAsia="Times New Roman"/>
        </w:rPr>
        <w:t>World Wide Web Consortium</w:t>
      </w:r>
    </w:p>
    <w:p w:rsidR="005C1A69" w:rsidRPr="006A4368" w:rsidRDefault="005C1A69" w:rsidP="005708B2">
      <w:pPr>
        <w:pStyle w:val="NoSpacing"/>
        <w:tabs>
          <w:tab w:val="left" w:pos="1440"/>
        </w:tabs>
        <w:spacing w:line="360" w:lineRule="auto"/>
        <w:ind w:left="720"/>
        <w:jc w:val="both"/>
        <w:rPr>
          <w:rFonts w:ascii="Times New Roman" w:hAnsi="Times New Roman" w:cs="Times New Roman"/>
          <w:sz w:val="24"/>
          <w:szCs w:val="24"/>
        </w:rPr>
      </w:pPr>
    </w:p>
    <w:p w:rsidR="00B4441A" w:rsidRDefault="00B4441A" w:rsidP="00835443">
      <w:pPr>
        <w:pStyle w:val="NoSpacing"/>
        <w:spacing w:line="360" w:lineRule="auto"/>
        <w:rPr>
          <w:rFonts w:ascii="Times New Roman" w:hAnsi="Times New Roman" w:cs="Times New Roman"/>
          <w:b/>
          <w:sz w:val="32"/>
        </w:rPr>
      </w:pPr>
    </w:p>
    <w:p w:rsidR="00114FAF" w:rsidRDefault="00835443" w:rsidP="006A2EA4">
      <w:pPr>
        <w:pStyle w:val="Heading1"/>
      </w:pPr>
      <w:bookmarkStart w:id="5" w:name="_Toc88035043"/>
      <w:r w:rsidRPr="007F2940">
        <w:lastRenderedPageBreak/>
        <w:t>LIST OF FIGURES</w:t>
      </w:r>
      <w:bookmarkEnd w:id="5"/>
    </w:p>
    <w:p w:rsidR="00316B46" w:rsidRPr="00316B46" w:rsidRDefault="00316B46" w:rsidP="00316B46"/>
    <w:p w:rsidR="009A5B0F" w:rsidRDefault="000971AA" w:rsidP="009A5B0F">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w:t>
      </w:r>
      <w:r w:rsidR="00455872">
        <w:rPr>
          <w:rFonts w:ascii="Times New Roman" w:hAnsi="Times New Roman" w:cs="Times New Roman"/>
          <w:sz w:val="24"/>
        </w:rPr>
        <w:t>ure</w:t>
      </w:r>
      <w:r>
        <w:rPr>
          <w:rFonts w:ascii="Times New Roman" w:hAnsi="Times New Roman" w:cs="Times New Roman"/>
          <w:sz w:val="24"/>
        </w:rPr>
        <w:t xml:space="preserve"> 4.1</w:t>
      </w:r>
      <w:r w:rsidR="009A5B0F" w:rsidRPr="006A4368">
        <w:rPr>
          <w:rFonts w:ascii="Times New Roman" w:hAnsi="Times New Roman" w:cs="Times New Roman"/>
          <w:sz w:val="24"/>
        </w:rPr>
        <w:t>: Gantt chart</w:t>
      </w:r>
      <w:r w:rsidR="00455872">
        <w:rPr>
          <w:rFonts w:ascii="Times New Roman" w:hAnsi="Times New Roman" w:cs="Times New Roman"/>
          <w:sz w:val="24"/>
        </w:rPr>
        <w:t xml:space="preserve">……   </w:t>
      </w:r>
      <w:r>
        <w:rPr>
          <w:rFonts w:ascii="Times New Roman" w:hAnsi="Times New Roman" w:cs="Times New Roman"/>
          <w:sz w:val="24"/>
        </w:rPr>
        <w:t>………………………………………………………..</w:t>
      </w:r>
      <w:r w:rsidR="009A5B0F">
        <w:rPr>
          <w:rFonts w:ascii="Times New Roman" w:hAnsi="Times New Roman" w:cs="Times New Roman"/>
          <w:sz w:val="24"/>
        </w:rPr>
        <w:t>12</w:t>
      </w:r>
    </w:p>
    <w:p w:rsidR="009A5B0F" w:rsidRPr="00455872" w:rsidRDefault="000971AA" w:rsidP="009A5B0F">
      <w:pPr>
        <w:pStyle w:val="NoSpacing"/>
        <w:tabs>
          <w:tab w:val="center" w:pos="5147"/>
        </w:tabs>
        <w:spacing w:line="360" w:lineRule="auto"/>
        <w:rPr>
          <w:rFonts w:ascii="Times New Roman" w:hAnsi="Times New Roman" w:cs="Times New Roman"/>
          <w:sz w:val="24"/>
          <w:szCs w:val="24"/>
        </w:rPr>
      </w:pPr>
      <w:r>
        <w:rPr>
          <w:rFonts w:ascii="Times New Roman" w:hAnsi="Times New Roman" w:cs="Times New Roman"/>
          <w:sz w:val="24"/>
          <w:szCs w:val="24"/>
        </w:rPr>
        <w:t>Fig</w:t>
      </w:r>
      <w:r w:rsidR="00455872">
        <w:rPr>
          <w:rFonts w:ascii="Times New Roman" w:hAnsi="Times New Roman" w:cs="Times New Roman"/>
          <w:sz w:val="24"/>
          <w:szCs w:val="24"/>
        </w:rPr>
        <w:t>ure</w:t>
      </w:r>
      <w:r>
        <w:rPr>
          <w:rFonts w:ascii="Times New Roman" w:hAnsi="Times New Roman" w:cs="Times New Roman"/>
          <w:sz w:val="24"/>
          <w:szCs w:val="24"/>
        </w:rPr>
        <w:t xml:space="preserve"> 4.2</w:t>
      </w:r>
      <w:r w:rsidR="009A5B0F">
        <w:rPr>
          <w:rFonts w:ascii="Times New Roman" w:hAnsi="Times New Roman" w:cs="Times New Roman"/>
          <w:sz w:val="24"/>
          <w:szCs w:val="24"/>
        </w:rPr>
        <w:t>: Use Case Diagr</w:t>
      </w:r>
      <w:r w:rsidR="00455872">
        <w:rPr>
          <w:rFonts w:ascii="Times New Roman" w:hAnsi="Times New Roman" w:cs="Times New Roman"/>
          <w:sz w:val="24"/>
          <w:szCs w:val="24"/>
        </w:rPr>
        <w:t>am for Use</w:t>
      </w:r>
      <w:r w:rsidR="00AF5AC9">
        <w:rPr>
          <w:rFonts w:ascii="Times New Roman" w:hAnsi="Times New Roman" w:cs="Times New Roman"/>
          <w:sz w:val="24"/>
          <w:szCs w:val="24"/>
        </w:rPr>
        <w:t>r</w:t>
      </w:r>
      <w:r>
        <w:rPr>
          <w:rFonts w:ascii="Times New Roman" w:hAnsi="Times New Roman" w:cs="Times New Roman"/>
          <w:sz w:val="24"/>
          <w:szCs w:val="24"/>
        </w:rPr>
        <w:t>………………………………………</w:t>
      </w:r>
      <w:r w:rsidR="00455872">
        <w:rPr>
          <w:rFonts w:ascii="Times New Roman" w:hAnsi="Times New Roman" w:cs="Times New Roman"/>
          <w:sz w:val="24"/>
          <w:szCs w:val="24"/>
        </w:rPr>
        <w:t>…..</w:t>
      </w:r>
      <w:r>
        <w:rPr>
          <w:rFonts w:ascii="Times New Roman" w:hAnsi="Times New Roman" w:cs="Times New Roman"/>
          <w:sz w:val="24"/>
          <w:szCs w:val="24"/>
        </w:rPr>
        <w:t>..</w:t>
      </w:r>
      <w:r w:rsidR="00D5438D">
        <w:rPr>
          <w:rFonts w:ascii="Times New Roman" w:hAnsi="Times New Roman" w:cs="Times New Roman"/>
          <w:sz w:val="24"/>
          <w:szCs w:val="24"/>
        </w:rPr>
        <w:t>15</w:t>
      </w:r>
    </w:p>
    <w:p w:rsidR="009A5B0F" w:rsidRPr="006A4368" w:rsidRDefault="00D5438D" w:rsidP="009A5B0F">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 5.1</w:t>
      </w:r>
      <w:r w:rsidR="009A5B0F">
        <w:rPr>
          <w:rFonts w:ascii="Times New Roman" w:hAnsi="Times New Roman" w:cs="Times New Roman"/>
          <w:sz w:val="24"/>
        </w:rPr>
        <w:t>: Context diag</w:t>
      </w:r>
      <w:r w:rsidR="009E454D">
        <w:rPr>
          <w:rFonts w:ascii="Times New Roman" w:hAnsi="Times New Roman" w:cs="Times New Roman"/>
          <w:sz w:val="24"/>
        </w:rPr>
        <w:t>ram</w:t>
      </w:r>
      <w:r w:rsidR="000971AA">
        <w:rPr>
          <w:rFonts w:ascii="Times New Roman" w:hAnsi="Times New Roman" w:cs="Times New Roman"/>
          <w:sz w:val="24"/>
          <w:szCs w:val="24"/>
        </w:rPr>
        <w:t>……………………………………………………………</w:t>
      </w:r>
      <w:r>
        <w:rPr>
          <w:rFonts w:ascii="Times New Roman" w:hAnsi="Times New Roman" w:cs="Times New Roman"/>
          <w:sz w:val="24"/>
          <w:szCs w:val="24"/>
        </w:rPr>
        <w:t>.</w:t>
      </w:r>
      <w:r w:rsidR="001471C9">
        <w:rPr>
          <w:rFonts w:ascii="Times New Roman" w:hAnsi="Times New Roman" w:cs="Times New Roman"/>
          <w:sz w:val="24"/>
        </w:rPr>
        <w:t>22</w:t>
      </w:r>
    </w:p>
    <w:p w:rsidR="009A5B0F" w:rsidRPr="006A4368" w:rsidRDefault="009A5B0F" w:rsidP="009A5B0F">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 5</w:t>
      </w:r>
      <w:r w:rsidR="00D5438D">
        <w:rPr>
          <w:rFonts w:ascii="Times New Roman" w:hAnsi="Times New Roman" w:cs="Times New Roman"/>
          <w:sz w:val="24"/>
        </w:rPr>
        <w:t>.2</w:t>
      </w:r>
      <w:r w:rsidRPr="006A4368">
        <w:rPr>
          <w:rFonts w:ascii="Times New Roman" w:hAnsi="Times New Roman" w:cs="Times New Roman"/>
          <w:sz w:val="24"/>
        </w:rPr>
        <w:t>: Level 1 D</w:t>
      </w:r>
      <w:r w:rsidR="000971AA">
        <w:rPr>
          <w:rFonts w:ascii="Times New Roman" w:hAnsi="Times New Roman" w:cs="Times New Roman"/>
          <w:sz w:val="24"/>
        </w:rPr>
        <w:t>FD…</w:t>
      </w:r>
      <w:r w:rsidR="00D5438D">
        <w:rPr>
          <w:rFonts w:ascii="Times New Roman" w:hAnsi="Times New Roman" w:cs="Times New Roman"/>
          <w:sz w:val="24"/>
        </w:rPr>
        <w:t>.</w:t>
      </w:r>
      <w:r w:rsidR="000971AA">
        <w:rPr>
          <w:rFonts w:ascii="Times New Roman" w:hAnsi="Times New Roman" w:cs="Times New Roman"/>
          <w:sz w:val="24"/>
        </w:rPr>
        <w:t>……………………………………………………………..</w:t>
      </w:r>
      <w:r w:rsidR="001471C9">
        <w:rPr>
          <w:rFonts w:ascii="Times New Roman" w:hAnsi="Times New Roman" w:cs="Times New Roman"/>
          <w:sz w:val="24"/>
        </w:rPr>
        <w:t>23</w:t>
      </w:r>
    </w:p>
    <w:p w:rsidR="009A5B0F" w:rsidRPr="006A4368" w:rsidRDefault="00D5438D" w:rsidP="009A5B0F">
      <w:pPr>
        <w:pStyle w:val="NoSpacing"/>
        <w:tabs>
          <w:tab w:val="center" w:pos="5147"/>
        </w:tabs>
        <w:spacing w:line="360" w:lineRule="auto"/>
        <w:rPr>
          <w:rFonts w:ascii="Times New Roman" w:hAnsi="Times New Roman" w:cs="Times New Roman"/>
          <w:sz w:val="24"/>
        </w:rPr>
      </w:pPr>
      <w:r>
        <w:rPr>
          <w:rFonts w:ascii="Times New Roman" w:hAnsi="Times New Roman" w:cs="Times New Roman"/>
          <w:sz w:val="24"/>
        </w:rPr>
        <w:t>Fig 5.3</w:t>
      </w:r>
      <w:r w:rsidR="009A5B0F">
        <w:rPr>
          <w:rFonts w:ascii="Times New Roman" w:hAnsi="Times New Roman" w:cs="Times New Roman"/>
          <w:sz w:val="24"/>
        </w:rPr>
        <w:t>:</w:t>
      </w:r>
      <w:r w:rsidR="000971AA">
        <w:rPr>
          <w:rFonts w:ascii="Times New Roman" w:hAnsi="Times New Roman" w:cs="Times New Roman"/>
          <w:sz w:val="24"/>
        </w:rPr>
        <w:t xml:space="preserve"> Level 2 DFD</w:t>
      </w:r>
      <w:r>
        <w:rPr>
          <w:rFonts w:ascii="Times New Roman" w:hAnsi="Times New Roman" w:cs="Times New Roman"/>
          <w:sz w:val="24"/>
        </w:rPr>
        <w:t>….</w:t>
      </w:r>
      <w:r w:rsidR="005E44BA">
        <w:rPr>
          <w:rFonts w:ascii="Times New Roman" w:hAnsi="Times New Roman" w:cs="Times New Roman"/>
          <w:sz w:val="24"/>
        </w:rPr>
        <w:t xml:space="preserve">……………………………………………………………. </w:t>
      </w:r>
      <w:r w:rsidR="001471C9">
        <w:rPr>
          <w:rFonts w:ascii="Times New Roman" w:hAnsi="Times New Roman" w:cs="Times New Roman"/>
          <w:sz w:val="24"/>
        </w:rPr>
        <w:t>24</w:t>
      </w:r>
    </w:p>
    <w:p w:rsidR="009A5B0F" w:rsidRDefault="00D5438D" w:rsidP="009A5B0F">
      <w:pPr>
        <w:autoSpaceDE w:val="0"/>
        <w:autoSpaceDN w:val="0"/>
        <w:adjustRightInd w:val="0"/>
        <w:spacing w:after="0" w:line="360" w:lineRule="auto"/>
        <w:rPr>
          <w:rFonts w:cs="Times New Roman"/>
        </w:rPr>
      </w:pPr>
      <w:r>
        <w:rPr>
          <w:rFonts w:cs="Times New Roman"/>
        </w:rPr>
        <w:t>Fig 5.4</w:t>
      </w:r>
      <w:r w:rsidR="000971AA">
        <w:rPr>
          <w:rFonts w:cs="Times New Roman"/>
        </w:rPr>
        <w:t xml:space="preserve">: Class </w:t>
      </w:r>
      <w:r w:rsidR="00F213F6">
        <w:rPr>
          <w:rFonts w:cs="Times New Roman"/>
        </w:rPr>
        <w:t>Diagram</w:t>
      </w:r>
      <w:r w:rsidR="001D2834">
        <w:rPr>
          <w:rFonts w:cs="Times New Roman"/>
        </w:rPr>
        <w:t>………………………………………………………...........</w:t>
      </w:r>
      <w:r w:rsidR="00F213F6">
        <w:rPr>
          <w:rFonts w:cs="Times New Roman"/>
        </w:rPr>
        <w:t>.25</w:t>
      </w:r>
    </w:p>
    <w:p w:rsidR="009A5B0F" w:rsidRPr="006A4368" w:rsidRDefault="00D5438D" w:rsidP="009A5B0F">
      <w:pPr>
        <w:autoSpaceDE w:val="0"/>
        <w:autoSpaceDN w:val="0"/>
        <w:adjustRightInd w:val="0"/>
        <w:spacing w:after="0" w:line="360" w:lineRule="auto"/>
        <w:rPr>
          <w:rFonts w:cs="Times New Roman"/>
        </w:rPr>
      </w:pPr>
      <w:r>
        <w:rPr>
          <w:rFonts w:cs="Times New Roman"/>
        </w:rPr>
        <w:t>Fig 5.5</w:t>
      </w:r>
      <w:r w:rsidR="000971AA">
        <w:rPr>
          <w:rFonts w:cs="Times New Roman"/>
        </w:rPr>
        <w:t>: ER Diagram………………………………………</w:t>
      </w:r>
      <w:r>
        <w:rPr>
          <w:rFonts w:cs="Times New Roman"/>
        </w:rPr>
        <w:t>.</w:t>
      </w:r>
      <w:r w:rsidR="000971AA">
        <w:rPr>
          <w:rFonts w:cs="Times New Roman"/>
        </w:rPr>
        <w:t>………………………..</w:t>
      </w:r>
      <w:r w:rsidR="001471C9">
        <w:rPr>
          <w:rFonts w:cs="Times New Roman"/>
        </w:rPr>
        <w:t>26</w:t>
      </w:r>
    </w:p>
    <w:p w:rsidR="00596710" w:rsidRDefault="00420FFA" w:rsidP="00420FFA">
      <w:pPr>
        <w:rPr>
          <w:rFonts w:eastAsia="Arial" w:cs="Times New Roman"/>
        </w:rPr>
      </w:pPr>
      <w:r>
        <w:rPr>
          <w:rFonts w:eastAsia="Arial" w:cs="Times New Roman"/>
        </w:rPr>
        <w:br w:type="page"/>
      </w:r>
    </w:p>
    <w:sdt>
      <w:sdtPr>
        <w:rPr>
          <w:rFonts w:eastAsiaTheme="minorHAnsi" w:cs="Mangal"/>
          <w:color w:val="auto"/>
          <w:sz w:val="24"/>
          <w:szCs w:val="20"/>
          <w:lang w:bidi="ne-NP"/>
        </w:rPr>
        <w:id w:val="152361823"/>
        <w:docPartObj>
          <w:docPartGallery w:val="Table of Contents"/>
          <w:docPartUnique/>
        </w:docPartObj>
      </w:sdtPr>
      <w:sdtEndPr>
        <w:rPr>
          <w:b w:val="0"/>
          <w:bCs w:val="0"/>
        </w:rPr>
      </w:sdtEndPr>
      <w:sdtContent>
        <w:p w:rsidR="0028184B" w:rsidRDefault="00D207CC" w:rsidP="006A2EA4">
          <w:pPr>
            <w:pStyle w:val="TOCHeading"/>
          </w:pPr>
          <w:r>
            <w:t>TABLE OF CONTENTS</w:t>
          </w:r>
        </w:p>
        <w:p w:rsidR="00DF3F05" w:rsidRPr="00DF3F05" w:rsidRDefault="00DF3F05" w:rsidP="00DF3F05">
          <w:pPr>
            <w:rPr>
              <w:lang w:bidi="ar-SA"/>
            </w:rPr>
          </w:pPr>
        </w:p>
        <w:p w:rsidR="001A32A2" w:rsidRDefault="00753AD5">
          <w:pPr>
            <w:pStyle w:val="TOC1"/>
            <w:tabs>
              <w:tab w:val="right" w:leader="dot" w:pos="8270"/>
            </w:tabs>
            <w:rPr>
              <w:rFonts w:asciiTheme="minorHAnsi" w:eastAsiaTheme="minorEastAsia" w:hAnsiTheme="minorHAnsi" w:cstheme="minorBidi"/>
              <w:noProof/>
              <w:sz w:val="22"/>
            </w:rPr>
          </w:pPr>
          <w:r>
            <w:fldChar w:fldCharType="begin"/>
          </w:r>
          <w:r w:rsidR="00596710">
            <w:instrText xml:space="preserve"> TOC \o "1-3" \h \z \u </w:instrText>
          </w:r>
          <w:r>
            <w:fldChar w:fldCharType="separate"/>
          </w:r>
          <w:hyperlink w:anchor="_Toc88035040" w:history="1">
            <w:r w:rsidR="001A32A2" w:rsidRPr="008E5E22">
              <w:rPr>
                <w:rStyle w:val="Hyperlink"/>
                <w:noProof/>
              </w:rPr>
              <w:t>ACKNOWLEDGEMENT</w:t>
            </w:r>
            <w:r w:rsidR="001A32A2">
              <w:rPr>
                <w:noProof/>
                <w:webHidden/>
              </w:rPr>
              <w:tab/>
            </w:r>
            <w:r>
              <w:rPr>
                <w:noProof/>
                <w:webHidden/>
              </w:rPr>
              <w:fldChar w:fldCharType="begin"/>
            </w:r>
            <w:r w:rsidR="001A32A2">
              <w:rPr>
                <w:noProof/>
                <w:webHidden/>
              </w:rPr>
              <w:instrText xml:space="preserve"> PAGEREF _Toc88035040 \h </w:instrText>
            </w:r>
            <w:r>
              <w:rPr>
                <w:noProof/>
                <w:webHidden/>
              </w:rPr>
            </w:r>
            <w:r>
              <w:rPr>
                <w:noProof/>
                <w:webHidden/>
              </w:rPr>
              <w:fldChar w:fldCharType="separate"/>
            </w:r>
            <w:r w:rsidR="001A32A2">
              <w:rPr>
                <w:noProof/>
                <w:webHidden/>
              </w:rPr>
              <w:t>vi</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41" w:history="1">
            <w:r w:rsidR="001A32A2" w:rsidRPr="008E5E22">
              <w:rPr>
                <w:rStyle w:val="Hyperlink"/>
                <w:noProof/>
              </w:rPr>
              <w:t>ABSTRACT</w:t>
            </w:r>
            <w:r w:rsidR="001A32A2">
              <w:rPr>
                <w:noProof/>
                <w:webHidden/>
              </w:rPr>
              <w:tab/>
            </w:r>
            <w:r>
              <w:rPr>
                <w:noProof/>
                <w:webHidden/>
              </w:rPr>
              <w:fldChar w:fldCharType="begin"/>
            </w:r>
            <w:r w:rsidR="001A32A2">
              <w:rPr>
                <w:noProof/>
                <w:webHidden/>
              </w:rPr>
              <w:instrText xml:space="preserve"> PAGEREF _Toc88035041 \h </w:instrText>
            </w:r>
            <w:r>
              <w:rPr>
                <w:noProof/>
                <w:webHidden/>
              </w:rPr>
            </w:r>
            <w:r>
              <w:rPr>
                <w:noProof/>
                <w:webHidden/>
              </w:rPr>
              <w:fldChar w:fldCharType="separate"/>
            </w:r>
            <w:r w:rsidR="001A32A2">
              <w:rPr>
                <w:noProof/>
                <w:webHidden/>
              </w:rPr>
              <w:t>vii</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42" w:history="1">
            <w:r w:rsidR="001A32A2" w:rsidRPr="008E5E22">
              <w:rPr>
                <w:rStyle w:val="Hyperlink"/>
                <w:noProof/>
              </w:rPr>
              <w:t>LIST OF ABBREVIATION</w:t>
            </w:r>
            <w:r w:rsidR="001A32A2">
              <w:rPr>
                <w:noProof/>
                <w:webHidden/>
              </w:rPr>
              <w:tab/>
            </w:r>
            <w:r>
              <w:rPr>
                <w:noProof/>
                <w:webHidden/>
              </w:rPr>
              <w:fldChar w:fldCharType="begin"/>
            </w:r>
            <w:r w:rsidR="001A32A2">
              <w:rPr>
                <w:noProof/>
                <w:webHidden/>
              </w:rPr>
              <w:instrText xml:space="preserve"> PAGEREF _Toc88035042 \h </w:instrText>
            </w:r>
            <w:r>
              <w:rPr>
                <w:noProof/>
                <w:webHidden/>
              </w:rPr>
            </w:r>
            <w:r>
              <w:rPr>
                <w:noProof/>
                <w:webHidden/>
              </w:rPr>
              <w:fldChar w:fldCharType="separate"/>
            </w:r>
            <w:r w:rsidR="001A32A2">
              <w:rPr>
                <w:noProof/>
                <w:webHidden/>
              </w:rPr>
              <w:t>viii</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43" w:history="1">
            <w:r w:rsidR="001A32A2" w:rsidRPr="008E5E22">
              <w:rPr>
                <w:rStyle w:val="Hyperlink"/>
                <w:noProof/>
              </w:rPr>
              <w:t>LIST OF FIGURES</w:t>
            </w:r>
            <w:r w:rsidR="001A32A2">
              <w:rPr>
                <w:noProof/>
                <w:webHidden/>
              </w:rPr>
              <w:tab/>
            </w:r>
            <w:r>
              <w:rPr>
                <w:noProof/>
                <w:webHidden/>
              </w:rPr>
              <w:fldChar w:fldCharType="begin"/>
            </w:r>
            <w:r w:rsidR="001A32A2">
              <w:rPr>
                <w:noProof/>
                <w:webHidden/>
              </w:rPr>
              <w:instrText xml:space="preserve"> PAGEREF _Toc88035043 \h </w:instrText>
            </w:r>
            <w:r>
              <w:rPr>
                <w:noProof/>
                <w:webHidden/>
              </w:rPr>
            </w:r>
            <w:r>
              <w:rPr>
                <w:noProof/>
                <w:webHidden/>
              </w:rPr>
              <w:fldChar w:fldCharType="separate"/>
            </w:r>
            <w:r w:rsidR="001A32A2">
              <w:rPr>
                <w:noProof/>
                <w:webHidden/>
              </w:rPr>
              <w:t>ix</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44" w:history="1">
            <w:r w:rsidR="001A32A2" w:rsidRPr="008E5E22">
              <w:rPr>
                <w:rStyle w:val="Hyperlink"/>
                <w:noProof/>
              </w:rPr>
              <w:t>CHAPTER 1</w:t>
            </w:r>
            <w:r w:rsidR="001A32A2">
              <w:rPr>
                <w:noProof/>
                <w:webHidden/>
              </w:rPr>
              <w:tab/>
            </w:r>
            <w:r>
              <w:rPr>
                <w:noProof/>
                <w:webHidden/>
              </w:rPr>
              <w:fldChar w:fldCharType="begin"/>
            </w:r>
            <w:r w:rsidR="001A32A2">
              <w:rPr>
                <w:noProof/>
                <w:webHidden/>
              </w:rPr>
              <w:instrText xml:space="preserve"> PAGEREF _Toc88035044 \h </w:instrText>
            </w:r>
            <w:r>
              <w:rPr>
                <w:noProof/>
                <w:webHidden/>
              </w:rPr>
            </w:r>
            <w:r>
              <w:rPr>
                <w:noProof/>
                <w:webHidden/>
              </w:rPr>
              <w:fldChar w:fldCharType="separate"/>
            </w:r>
            <w:r w:rsidR="001A32A2">
              <w:rPr>
                <w:noProof/>
                <w:webHidden/>
              </w:rPr>
              <w:t>1</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45" w:history="1">
            <w:r w:rsidR="001A32A2" w:rsidRPr="008E5E22">
              <w:rPr>
                <w:rStyle w:val="Hyperlink"/>
                <w:noProof/>
              </w:rPr>
              <w:t>INTRODUCTION</w:t>
            </w:r>
            <w:r w:rsidR="001A32A2">
              <w:rPr>
                <w:noProof/>
                <w:webHidden/>
              </w:rPr>
              <w:tab/>
            </w:r>
            <w:r>
              <w:rPr>
                <w:noProof/>
                <w:webHidden/>
              </w:rPr>
              <w:fldChar w:fldCharType="begin"/>
            </w:r>
            <w:r w:rsidR="001A32A2">
              <w:rPr>
                <w:noProof/>
                <w:webHidden/>
              </w:rPr>
              <w:instrText xml:space="preserve"> PAGEREF _Toc88035045 \h </w:instrText>
            </w:r>
            <w:r>
              <w:rPr>
                <w:noProof/>
                <w:webHidden/>
              </w:rPr>
            </w:r>
            <w:r>
              <w:rPr>
                <w:noProof/>
                <w:webHidden/>
              </w:rPr>
              <w:fldChar w:fldCharType="separate"/>
            </w:r>
            <w:r w:rsidR="001A32A2">
              <w:rPr>
                <w:noProof/>
                <w:webHidden/>
              </w:rPr>
              <w:t>1</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46" w:history="1">
            <w:r w:rsidR="001A32A2" w:rsidRPr="008E5E22">
              <w:rPr>
                <w:rStyle w:val="Hyperlink"/>
                <w:noProof/>
              </w:rPr>
              <w:t>1.1</w:t>
            </w:r>
            <w:r w:rsidR="001A32A2">
              <w:rPr>
                <w:rFonts w:asciiTheme="minorHAnsi" w:eastAsiaTheme="minorEastAsia" w:hAnsiTheme="minorHAnsi" w:cstheme="minorBidi"/>
                <w:noProof/>
                <w:sz w:val="22"/>
              </w:rPr>
              <w:tab/>
            </w:r>
            <w:r w:rsidR="001A32A2" w:rsidRPr="008E5E22">
              <w:rPr>
                <w:rStyle w:val="Hyperlink"/>
                <w:noProof/>
              </w:rPr>
              <w:t>Introduction</w:t>
            </w:r>
            <w:r w:rsidR="001A32A2">
              <w:rPr>
                <w:noProof/>
                <w:webHidden/>
              </w:rPr>
              <w:tab/>
            </w:r>
            <w:r>
              <w:rPr>
                <w:noProof/>
                <w:webHidden/>
              </w:rPr>
              <w:fldChar w:fldCharType="begin"/>
            </w:r>
            <w:r w:rsidR="001A32A2">
              <w:rPr>
                <w:noProof/>
                <w:webHidden/>
              </w:rPr>
              <w:instrText xml:space="preserve"> PAGEREF _Toc88035046 \h </w:instrText>
            </w:r>
            <w:r>
              <w:rPr>
                <w:noProof/>
                <w:webHidden/>
              </w:rPr>
            </w:r>
            <w:r>
              <w:rPr>
                <w:noProof/>
                <w:webHidden/>
              </w:rPr>
              <w:fldChar w:fldCharType="separate"/>
            </w:r>
            <w:r w:rsidR="001A32A2">
              <w:rPr>
                <w:noProof/>
                <w:webHidden/>
              </w:rPr>
              <w:t>1</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47" w:history="1">
            <w:r w:rsidR="001A32A2" w:rsidRPr="008E5E22">
              <w:rPr>
                <w:rStyle w:val="Hyperlink"/>
                <w:noProof/>
              </w:rPr>
              <w:t>1.2</w:t>
            </w:r>
            <w:r w:rsidR="001A32A2">
              <w:rPr>
                <w:rFonts w:asciiTheme="minorHAnsi" w:eastAsiaTheme="minorEastAsia" w:hAnsiTheme="minorHAnsi" w:cstheme="minorBidi"/>
                <w:noProof/>
                <w:sz w:val="22"/>
              </w:rPr>
              <w:tab/>
            </w:r>
            <w:r w:rsidR="001A32A2" w:rsidRPr="008E5E22">
              <w:rPr>
                <w:rStyle w:val="Hyperlink"/>
                <w:noProof/>
              </w:rPr>
              <w:t>Problem Definition</w:t>
            </w:r>
            <w:r w:rsidR="001A32A2">
              <w:rPr>
                <w:noProof/>
                <w:webHidden/>
              </w:rPr>
              <w:tab/>
            </w:r>
            <w:r>
              <w:rPr>
                <w:noProof/>
                <w:webHidden/>
              </w:rPr>
              <w:fldChar w:fldCharType="begin"/>
            </w:r>
            <w:r w:rsidR="001A32A2">
              <w:rPr>
                <w:noProof/>
                <w:webHidden/>
              </w:rPr>
              <w:instrText xml:space="preserve"> PAGEREF _Toc88035047 \h </w:instrText>
            </w:r>
            <w:r>
              <w:rPr>
                <w:noProof/>
                <w:webHidden/>
              </w:rPr>
            </w:r>
            <w:r>
              <w:rPr>
                <w:noProof/>
                <w:webHidden/>
              </w:rPr>
              <w:fldChar w:fldCharType="separate"/>
            </w:r>
            <w:r w:rsidR="001A32A2">
              <w:rPr>
                <w:noProof/>
                <w:webHidden/>
              </w:rPr>
              <w:t>1</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48" w:history="1">
            <w:r w:rsidR="001A32A2" w:rsidRPr="008E5E22">
              <w:rPr>
                <w:rStyle w:val="Hyperlink"/>
                <w:noProof/>
              </w:rPr>
              <w:t>1.3</w:t>
            </w:r>
            <w:r w:rsidR="001A32A2">
              <w:rPr>
                <w:rFonts w:asciiTheme="minorHAnsi" w:eastAsiaTheme="minorEastAsia" w:hAnsiTheme="minorHAnsi" w:cstheme="minorBidi"/>
                <w:noProof/>
                <w:sz w:val="22"/>
              </w:rPr>
              <w:tab/>
            </w:r>
            <w:r w:rsidR="001A32A2" w:rsidRPr="008E5E22">
              <w:rPr>
                <w:rStyle w:val="Hyperlink"/>
                <w:noProof/>
              </w:rPr>
              <w:t>Objectives</w:t>
            </w:r>
            <w:r w:rsidR="001A32A2">
              <w:rPr>
                <w:noProof/>
                <w:webHidden/>
              </w:rPr>
              <w:tab/>
            </w:r>
            <w:r>
              <w:rPr>
                <w:noProof/>
                <w:webHidden/>
              </w:rPr>
              <w:fldChar w:fldCharType="begin"/>
            </w:r>
            <w:r w:rsidR="001A32A2">
              <w:rPr>
                <w:noProof/>
                <w:webHidden/>
              </w:rPr>
              <w:instrText xml:space="preserve"> PAGEREF _Toc88035048 \h </w:instrText>
            </w:r>
            <w:r>
              <w:rPr>
                <w:noProof/>
                <w:webHidden/>
              </w:rPr>
            </w:r>
            <w:r>
              <w:rPr>
                <w:noProof/>
                <w:webHidden/>
              </w:rPr>
              <w:fldChar w:fldCharType="separate"/>
            </w:r>
            <w:r w:rsidR="001A32A2">
              <w:rPr>
                <w:noProof/>
                <w:webHidden/>
              </w:rPr>
              <w:t>2</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49" w:history="1">
            <w:r w:rsidR="001A32A2" w:rsidRPr="008E5E22">
              <w:rPr>
                <w:rStyle w:val="Hyperlink"/>
                <w:noProof/>
              </w:rPr>
              <w:t>1.4</w:t>
            </w:r>
            <w:r w:rsidR="001A32A2">
              <w:rPr>
                <w:rFonts w:asciiTheme="minorHAnsi" w:eastAsiaTheme="minorEastAsia" w:hAnsiTheme="minorHAnsi" w:cstheme="minorBidi"/>
                <w:noProof/>
                <w:sz w:val="22"/>
              </w:rPr>
              <w:tab/>
            </w:r>
            <w:r w:rsidR="001A32A2" w:rsidRPr="008E5E22">
              <w:rPr>
                <w:rStyle w:val="Hyperlink"/>
                <w:noProof/>
              </w:rPr>
              <w:t>Background</w:t>
            </w:r>
            <w:r w:rsidR="001A32A2">
              <w:rPr>
                <w:noProof/>
                <w:webHidden/>
              </w:rPr>
              <w:tab/>
            </w:r>
            <w:r>
              <w:rPr>
                <w:noProof/>
                <w:webHidden/>
              </w:rPr>
              <w:fldChar w:fldCharType="begin"/>
            </w:r>
            <w:r w:rsidR="001A32A2">
              <w:rPr>
                <w:noProof/>
                <w:webHidden/>
              </w:rPr>
              <w:instrText xml:space="preserve"> PAGEREF _Toc88035049 \h </w:instrText>
            </w:r>
            <w:r>
              <w:rPr>
                <w:noProof/>
                <w:webHidden/>
              </w:rPr>
            </w:r>
            <w:r>
              <w:rPr>
                <w:noProof/>
                <w:webHidden/>
              </w:rPr>
              <w:fldChar w:fldCharType="separate"/>
            </w:r>
            <w:r w:rsidR="001A32A2">
              <w:rPr>
                <w:noProof/>
                <w:webHidden/>
              </w:rPr>
              <w:t>2</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50" w:history="1">
            <w:r w:rsidR="001A32A2" w:rsidRPr="008E5E22">
              <w:rPr>
                <w:rStyle w:val="Hyperlink"/>
                <w:rFonts w:cs="Times New Roman"/>
                <w:noProof/>
              </w:rPr>
              <w:t>1.5</w:t>
            </w:r>
            <w:r w:rsidR="001A32A2">
              <w:rPr>
                <w:rFonts w:asciiTheme="minorHAnsi" w:eastAsiaTheme="minorEastAsia" w:hAnsiTheme="minorHAnsi" w:cstheme="minorBidi"/>
                <w:noProof/>
                <w:sz w:val="22"/>
              </w:rPr>
              <w:tab/>
            </w:r>
            <w:r w:rsidR="001A32A2" w:rsidRPr="008E5E22">
              <w:rPr>
                <w:rStyle w:val="Hyperlink"/>
                <w:rFonts w:cs="Times New Roman"/>
                <w:noProof/>
              </w:rPr>
              <w:t>Brief Introduction of Organization</w:t>
            </w:r>
            <w:r w:rsidR="001A32A2">
              <w:rPr>
                <w:noProof/>
                <w:webHidden/>
              </w:rPr>
              <w:tab/>
            </w:r>
            <w:r>
              <w:rPr>
                <w:noProof/>
                <w:webHidden/>
              </w:rPr>
              <w:fldChar w:fldCharType="begin"/>
            </w:r>
            <w:r w:rsidR="001A32A2">
              <w:rPr>
                <w:noProof/>
                <w:webHidden/>
              </w:rPr>
              <w:instrText xml:space="preserve"> PAGEREF _Toc88035050 \h </w:instrText>
            </w:r>
            <w:r>
              <w:rPr>
                <w:noProof/>
                <w:webHidden/>
              </w:rPr>
            </w:r>
            <w:r>
              <w:rPr>
                <w:noProof/>
                <w:webHidden/>
              </w:rPr>
              <w:fldChar w:fldCharType="separate"/>
            </w:r>
            <w:r w:rsidR="001A32A2">
              <w:rPr>
                <w:noProof/>
                <w:webHidden/>
              </w:rPr>
              <w:t>3</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1" w:history="1">
            <w:r w:rsidR="001A32A2" w:rsidRPr="008E5E22">
              <w:rPr>
                <w:rStyle w:val="Hyperlink"/>
                <w:noProof/>
              </w:rPr>
              <w:t>About Organization</w:t>
            </w:r>
            <w:r w:rsidR="001A32A2">
              <w:rPr>
                <w:noProof/>
                <w:webHidden/>
              </w:rPr>
              <w:tab/>
            </w:r>
            <w:r>
              <w:rPr>
                <w:noProof/>
                <w:webHidden/>
              </w:rPr>
              <w:fldChar w:fldCharType="begin"/>
            </w:r>
            <w:r w:rsidR="001A32A2">
              <w:rPr>
                <w:noProof/>
                <w:webHidden/>
              </w:rPr>
              <w:instrText xml:space="preserve"> PAGEREF _Toc88035051 \h </w:instrText>
            </w:r>
            <w:r>
              <w:rPr>
                <w:noProof/>
                <w:webHidden/>
              </w:rPr>
            </w:r>
            <w:r>
              <w:rPr>
                <w:noProof/>
                <w:webHidden/>
              </w:rPr>
              <w:fldChar w:fldCharType="separate"/>
            </w:r>
            <w:r w:rsidR="001A32A2">
              <w:rPr>
                <w:noProof/>
                <w:webHidden/>
              </w:rPr>
              <w:t>3</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2" w:history="1">
            <w:r w:rsidR="001A32A2" w:rsidRPr="008E5E22">
              <w:rPr>
                <w:rStyle w:val="Hyperlink"/>
                <w:noProof/>
              </w:rPr>
              <w:t>Services Offered by Organization</w:t>
            </w:r>
            <w:r w:rsidR="001A32A2">
              <w:rPr>
                <w:noProof/>
                <w:webHidden/>
              </w:rPr>
              <w:tab/>
            </w:r>
            <w:r>
              <w:rPr>
                <w:noProof/>
                <w:webHidden/>
              </w:rPr>
              <w:fldChar w:fldCharType="begin"/>
            </w:r>
            <w:r w:rsidR="001A32A2">
              <w:rPr>
                <w:noProof/>
                <w:webHidden/>
              </w:rPr>
              <w:instrText xml:space="preserve"> PAGEREF _Toc88035052 \h </w:instrText>
            </w:r>
            <w:r>
              <w:rPr>
                <w:noProof/>
                <w:webHidden/>
              </w:rPr>
            </w:r>
            <w:r>
              <w:rPr>
                <w:noProof/>
                <w:webHidden/>
              </w:rPr>
              <w:fldChar w:fldCharType="separate"/>
            </w:r>
            <w:r w:rsidR="001A32A2">
              <w:rPr>
                <w:noProof/>
                <w:webHidden/>
              </w:rPr>
              <w:t>3</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3" w:history="1">
            <w:r w:rsidR="001A32A2" w:rsidRPr="008E5E22">
              <w:rPr>
                <w:rStyle w:val="Hyperlink"/>
                <w:noProof/>
              </w:rPr>
              <w:t>Organization Hierarchy</w:t>
            </w:r>
            <w:r w:rsidR="001A32A2">
              <w:rPr>
                <w:noProof/>
                <w:webHidden/>
              </w:rPr>
              <w:tab/>
            </w:r>
            <w:r>
              <w:rPr>
                <w:noProof/>
                <w:webHidden/>
              </w:rPr>
              <w:fldChar w:fldCharType="begin"/>
            </w:r>
            <w:r w:rsidR="001A32A2">
              <w:rPr>
                <w:noProof/>
                <w:webHidden/>
              </w:rPr>
              <w:instrText xml:space="preserve"> PAGEREF _Toc88035053 \h </w:instrText>
            </w:r>
            <w:r>
              <w:rPr>
                <w:noProof/>
                <w:webHidden/>
              </w:rPr>
            </w:r>
            <w:r>
              <w:rPr>
                <w:noProof/>
                <w:webHidden/>
              </w:rPr>
              <w:fldChar w:fldCharType="separate"/>
            </w:r>
            <w:r w:rsidR="001A32A2">
              <w:rPr>
                <w:noProof/>
                <w:webHidden/>
              </w:rPr>
              <w:t>4</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4" w:history="1">
            <w:r w:rsidR="001A32A2" w:rsidRPr="008E5E22">
              <w:rPr>
                <w:rStyle w:val="Hyperlink"/>
                <w:noProof/>
              </w:rPr>
              <w:t>Contact Information</w:t>
            </w:r>
            <w:r w:rsidR="001A32A2">
              <w:rPr>
                <w:noProof/>
                <w:webHidden/>
              </w:rPr>
              <w:tab/>
            </w:r>
            <w:r>
              <w:rPr>
                <w:noProof/>
                <w:webHidden/>
              </w:rPr>
              <w:fldChar w:fldCharType="begin"/>
            </w:r>
            <w:r w:rsidR="001A32A2">
              <w:rPr>
                <w:noProof/>
                <w:webHidden/>
              </w:rPr>
              <w:instrText xml:space="preserve"> PAGEREF _Toc88035054 \h </w:instrText>
            </w:r>
            <w:r>
              <w:rPr>
                <w:noProof/>
                <w:webHidden/>
              </w:rPr>
            </w:r>
            <w:r>
              <w:rPr>
                <w:noProof/>
                <w:webHidden/>
              </w:rPr>
              <w:fldChar w:fldCharType="separate"/>
            </w:r>
            <w:r w:rsidR="001A32A2">
              <w:rPr>
                <w:noProof/>
                <w:webHidden/>
              </w:rPr>
              <w:t>5</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55" w:history="1">
            <w:r w:rsidR="001A32A2" w:rsidRPr="008E5E22">
              <w:rPr>
                <w:rStyle w:val="Hyperlink"/>
                <w:noProof/>
              </w:rPr>
              <w:t>1.6</w:t>
            </w:r>
            <w:r w:rsidR="001A32A2">
              <w:rPr>
                <w:rFonts w:asciiTheme="minorHAnsi" w:eastAsiaTheme="minorEastAsia" w:hAnsiTheme="minorHAnsi" w:cstheme="minorBidi"/>
                <w:noProof/>
                <w:sz w:val="22"/>
              </w:rPr>
              <w:tab/>
            </w:r>
            <w:r w:rsidR="001A32A2" w:rsidRPr="008E5E22">
              <w:rPr>
                <w:rStyle w:val="Hyperlink"/>
                <w:noProof/>
              </w:rPr>
              <w:t>Internship Details</w:t>
            </w:r>
            <w:r w:rsidR="001A32A2">
              <w:rPr>
                <w:noProof/>
                <w:webHidden/>
              </w:rPr>
              <w:tab/>
            </w:r>
            <w:r>
              <w:rPr>
                <w:noProof/>
                <w:webHidden/>
              </w:rPr>
              <w:fldChar w:fldCharType="begin"/>
            </w:r>
            <w:r w:rsidR="001A32A2">
              <w:rPr>
                <w:noProof/>
                <w:webHidden/>
              </w:rPr>
              <w:instrText xml:space="preserve"> PAGEREF _Toc88035055 \h </w:instrText>
            </w:r>
            <w:r>
              <w:rPr>
                <w:noProof/>
                <w:webHidden/>
              </w:rPr>
            </w:r>
            <w:r>
              <w:rPr>
                <w:noProof/>
                <w:webHidden/>
              </w:rPr>
              <w:fldChar w:fldCharType="separate"/>
            </w:r>
            <w:r w:rsidR="001A32A2">
              <w:rPr>
                <w:noProof/>
                <w:webHidden/>
              </w:rPr>
              <w:t>5</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56" w:history="1">
            <w:r w:rsidR="001A32A2" w:rsidRPr="008E5E22">
              <w:rPr>
                <w:rStyle w:val="Hyperlink"/>
                <w:rFonts w:cs="Times New Roman"/>
                <w:noProof/>
              </w:rPr>
              <w:t>1.7</w:t>
            </w:r>
            <w:r w:rsidR="001A32A2">
              <w:rPr>
                <w:rFonts w:asciiTheme="minorHAnsi" w:eastAsiaTheme="minorEastAsia" w:hAnsiTheme="minorHAnsi" w:cstheme="minorBidi"/>
                <w:noProof/>
                <w:sz w:val="22"/>
              </w:rPr>
              <w:tab/>
            </w:r>
            <w:r w:rsidR="001A32A2" w:rsidRPr="008E5E22">
              <w:rPr>
                <w:rStyle w:val="Hyperlink"/>
                <w:rFonts w:cs="Times New Roman"/>
                <w:noProof/>
              </w:rPr>
              <w:t>Internship Placement Details</w:t>
            </w:r>
            <w:r w:rsidR="001A32A2">
              <w:rPr>
                <w:noProof/>
                <w:webHidden/>
              </w:rPr>
              <w:tab/>
            </w:r>
            <w:r>
              <w:rPr>
                <w:noProof/>
                <w:webHidden/>
              </w:rPr>
              <w:fldChar w:fldCharType="begin"/>
            </w:r>
            <w:r w:rsidR="001A32A2">
              <w:rPr>
                <w:noProof/>
                <w:webHidden/>
              </w:rPr>
              <w:instrText xml:space="preserve"> PAGEREF _Toc88035056 \h </w:instrText>
            </w:r>
            <w:r>
              <w:rPr>
                <w:noProof/>
                <w:webHidden/>
              </w:rPr>
            </w:r>
            <w:r>
              <w:rPr>
                <w:noProof/>
                <w:webHidden/>
              </w:rPr>
              <w:fldChar w:fldCharType="separate"/>
            </w:r>
            <w:r w:rsidR="001A32A2">
              <w:rPr>
                <w:noProof/>
                <w:webHidden/>
              </w:rPr>
              <w:t>6</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7" w:history="1">
            <w:r w:rsidR="001A32A2" w:rsidRPr="008E5E22">
              <w:rPr>
                <w:rStyle w:val="Hyperlink"/>
                <w:noProof/>
              </w:rPr>
              <w:t>Organization Selection</w:t>
            </w:r>
            <w:r w:rsidR="001A32A2">
              <w:rPr>
                <w:noProof/>
                <w:webHidden/>
              </w:rPr>
              <w:tab/>
            </w:r>
            <w:r>
              <w:rPr>
                <w:noProof/>
                <w:webHidden/>
              </w:rPr>
              <w:fldChar w:fldCharType="begin"/>
            </w:r>
            <w:r w:rsidR="001A32A2">
              <w:rPr>
                <w:noProof/>
                <w:webHidden/>
              </w:rPr>
              <w:instrText xml:space="preserve"> PAGEREF _Toc88035057 \h </w:instrText>
            </w:r>
            <w:r>
              <w:rPr>
                <w:noProof/>
                <w:webHidden/>
              </w:rPr>
            </w:r>
            <w:r>
              <w:rPr>
                <w:noProof/>
                <w:webHidden/>
              </w:rPr>
              <w:fldChar w:fldCharType="separate"/>
            </w:r>
            <w:r w:rsidR="001A32A2">
              <w:rPr>
                <w:noProof/>
                <w:webHidden/>
              </w:rPr>
              <w:t>6</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8" w:history="1">
            <w:r w:rsidR="001A32A2" w:rsidRPr="008E5E22">
              <w:rPr>
                <w:rStyle w:val="Hyperlink"/>
                <w:noProof/>
              </w:rPr>
              <w:t>Placement</w:t>
            </w:r>
            <w:r w:rsidR="001A32A2">
              <w:rPr>
                <w:noProof/>
                <w:webHidden/>
              </w:rPr>
              <w:tab/>
            </w:r>
            <w:r>
              <w:rPr>
                <w:noProof/>
                <w:webHidden/>
              </w:rPr>
              <w:fldChar w:fldCharType="begin"/>
            </w:r>
            <w:r w:rsidR="001A32A2">
              <w:rPr>
                <w:noProof/>
                <w:webHidden/>
              </w:rPr>
              <w:instrText xml:space="preserve"> PAGEREF _Toc88035058 \h </w:instrText>
            </w:r>
            <w:r>
              <w:rPr>
                <w:noProof/>
                <w:webHidden/>
              </w:rPr>
            </w:r>
            <w:r>
              <w:rPr>
                <w:noProof/>
                <w:webHidden/>
              </w:rPr>
              <w:fldChar w:fldCharType="separate"/>
            </w:r>
            <w:r w:rsidR="001A32A2">
              <w:rPr>
                <w:noProof/>
                <w:webHidden/>
              </w:rPr>
              <w:t>6</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59" w:history="1">
            <w:r w:rsidR="001A32A2" w:rsidRPr="008E5E22">
              <w:rPr>
                <w:rStyle w:val="Hyperlink"/>
                <w:noProof/>
              </w:rPr>
              <w:t>Roles and Responsibilities</w:t>
            </w:r>
            <w:r w:rsidR="001A32A2">
              <w:rPr>
                <w:noProof/>
                <w:webHidden/>
              </w:rPr>
              <w:tab/>
            </w:r>
            <w:r>
              <w:rPr>
                <w:noProof/>
                <w:webHidden/>
              </w:rPr>
              <w:fldChar w:fldCharType="begin"/>
            </w:r>
            <w:r w:rsidR="001A32A2">
              <w:rPr>
                <w:noProof/>
                <w:webHidden/>
              </w:rPr>
              <w:instrText xml:space="preserve"> PAGEREF _Toc88035059 \h </w:instrText>
            </w:r>
            <w:r>
              <w:rPr>
                <w:noProof/>
                <w:webHidden/>
              </w:rPr>
            </w:r>
            <w:r>
              <w:rPr>
                <w:noProof/>
                <w:webHidden/>
              </w:rPr>
              <w:fldChar w:fldCharType="separate"/>
            </w:r>
            <w:r w:rsidR="001A32A2">
              <w:rPr>
                <w:noProof/>
                <w:webHidden/>
              </w:rPr>
              <w:t>6</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60" w:history="1">
            <w:r w:rsidR="001A32A2" w:rsidRPr="008E5E22">
              <w:rPr>
                <w:rStyle w:val="Hyperlink"/>
                <w:noProof/>
              </w:rPr>
              <w:t>Details of the work done</w:t>
            </w:r>
            <w:r w:rsidR="001A32A2">
              <w:rPr>
                <w:noProof/>
                <w:webHidden/>
              </w:rPr>
              <w:tab/>
            </w:r>
            <w:r>
              <w:rPr>
                <w:noProof/>
                <w:webHidden/>
              </w:rPr>
              <w:fldChar w:fldCharType="begin"/>
            </w:r>
            <w:r w:rsidR="001A32A2">
              <w:rPr>
                <w:noProof/>
                <w:webHidden/>
              </w:rPr>
              <w:instrText xml:space="preserve"> PAGEREF _Toc88035060 \h </w:instrText>
            </w:r>
            <w:r>
              <w:rPr>
                <w:noProof/>
                <w:webHidden/>
              </w:rPr>
            </w:r>
            <w:r>
              <w:rPr>
                <w:noProof/>
                <w:webHidden/>
              </w:rPr>
              <w:fldChar w:fldCharType="separate"/>
            </w:r>
            <w:r w:rsidR="001A32A2">
              <w:rPr>
                <w:noProof/>
                <w:webHidden/>
              </w:rPr>
              <w:t>8</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61" w:history="1">
            <w:r w:rsidR="001A32A2" w:rsidRPr="008E5E22">
              <w:rPr>
                <w:rStyle w:val="Hyperlink"/>
                <w:rFonts w:cs="Times New Roman"/>
                <w:noProof/>
              </w:rPr>
              <w:t>1.8</w:t>
            </w:r>
            <w:r w:rsidR="001A32A2">
              <w:rPr>
                <w:rFonts w:asciiTheme="minorHAnsi" w:eastAsiaTheme="minorEastAsia" w:hAnsiTheme="minorHAnsi" w:cstheme="minorBidi"/>
                <w:noProof/>
                <w:sz w:val="22"/>
              </w:rPr>
              <w:tab/>
            </w:r>
            <w:r w:rsidR="001A32A2" w:rsidRPr="008E5E22">
              <w:rPr>
                <w:rStyle w:val="Hyperlink"/>
                <w:rFonts w:cs="Times New Roman"/>
                <w:noProof/>
              </w:rPr>
              <w:t>Motivation</w:t>
            </w:r>
            <w:r w:rsidR="001A32A2">
              <w:rPr>
                <w:noProof/>
                <w:webHidden/>
              </w:rPr>
              <w:tab/>
            </w:r>
            <w:r>
              <w:rPr>
                <w:noProof/>
                <w:webHidden/>
              </w:rPr>
              <w:fldChar w:fldCharType="begin"/>
            </w:r>
            <w:r w:rsidR="001A32A2">
              <w:rPr>
                <w:noProof/>
                <w:webHidden/>
              </w:rPr>
              <w:instrText xml:space="preserve"> PAGEREF _Toc88035061 \h </w:instrText>
            </w:r>
            <w:r>
              <w:rPr>
                <w:noProof/>
                <w:webHidden/>
              </w:rPr>
            </w:r>
            <w:r>
              <w:rPr>
                <w:noProof/>
                <w:webHidden/>
              </w:rPr>
              <w:fldChar w:fldCharType="separate"/>
            </w:r>
            <w:r w:rsidR="001A32A2">
              <w:rPr>
                <w:noProof/>
                <w:webHidden/>
              </w:rPr>
              <w:t>8</w:t>
            </w:r>
            <w:r>
              <w:rPr>
                <w:noProof/>
                <w:webHidden/>
              </w:rPr>
              <w:fldChar w:fldCharType="end"/>
            </w:r>
          </w:hyperlink>
        </w:p>
        <w:p w:rsidR="001A32A2" w:rsidRDefault="00753AD5">
          <w:pPr>
            <w:pStyle w:val="TOC2"/>
            <w:tabs>
              <w:tab w:val="left" w:pos="880"/>
              <w:tab w:val="right" w:leader="dot" w:pos="8270"/>
            </w:tabs>
            <w:rPr>
              <w:rFonts w:asciiTheme="minorHAnsi" w:eastAsiaTheme="minorEastAsia" w:hAnsiTheme="minorHAnsi" w:cstheme="minorBidi"/>
              <w:noProof/>
              <w:sz w:val="22"/>
            </w:rPr>
          </w:pPr>
          <w:hyperlink w:anchor="_Toc88035062" w:history="1">
            <w:r w:rsidR="001A32A2" w:rsidRPr="008E5E22">
              <w:rPr>
                <w:rStyle w:val="Hyperlink"/>
                <w:noProof/>
              </w:rPr>
              <w:t>1.9</w:t>
            </w:r>
            <w:r w:rsidR="001A32A2">
              <w:rPr>
                <w:rFonts w:asciiTheme="minorHAnsi" w:eastAsiaTheme="minorEastAsia" w:hAnsiTheme="minorHAnsi" w:cstheme="minorBidi"/>
                <w:noProof/>
                <w:sz w:val="22"/>
              </w:rPr>
              <w:tab/>
            </w:r>
            <w:r w:rsidR="001A32A2" w:rsidRPr="008E5E22">
              <w:rPr>
                <w:rStyle w:val="Hyperlink"/>
                <w:noProof/>
              </w:rPr>
              <w:t>Report Organization</w:t>
            </w:r>
            <w:r w:rsidR="001A32A2">
              <w:rPr>
                <w:noProof/>
                <w:webHidden/>
              </w:rPr>
              <w:tab/>
            </w:r>
            <w:r>
              <w:rPr>
                <w:noProof/>
                <w:webHidden/>
              </w:rPr>
              <w:fldChar w:fldCharType="begin"/>
            </w:r>
            <w:r w:rsidR="001A32A2">
              <w:rPr>
                <w:noProof/>
                <w:webHidden/>
              </w:rPr>
              <w:instrText xml:space="preserve"> PAGEREF _Toc88035062 \h </w:instrText>
            </w:r>
            <w:r>
              <w:rPr>
                <w:noProof/>
                <w:webHidden/>
              </w:rPr>
            </w:r>
            <w:r>
              <w:rPr>
                <w:noProof/>
                <w:webHidden/>
              </w:rPr>
              <w:fldChar w:fldCharType="separate"/>
            </w:r>
            <w:r w:rsidR="001A32A2">
              <w:rPr>
                <w:noProof/>
                <w:webHidden/>
              </w:rPr>
              <w:t>9</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63" w:history="1">
            <w:r w:rsidR="001A32A2" w:rsidRPr="008E5E22">
              <w:rPr>
                <w:rStyle w:val="Hyperlink"/>
                <w:noProof/>
              </w:rPr>
              <w:t>CHAPTER 2</w:t>
            </w:r>
            <w:r w:rsidR="001A32A2">
              <w:rPr>
                <w:noProof/>
                <w:webHidden/>
              </w:rPr>
              <w:tab/>
            </w:r>
            <w:r>
              <w:rPr>
                <w:noProof/>
                <w:webHidden/>
              </w:rPr>
              <w:fldChar w:fldCharType="begin"/>
            </w:r>
            <w:r w:rsidR="001A32A2">
              <w:rPr>
                <w:noProof/>
                <w:webHidden/>
              </w:rPr>
              <w:instrText xml:space="preserve"> PAGEREF _Toc88035063 \h </w:instrText>
            </w:r>
            <w:r>
              <w:rPr>
                <w:noProof/>
                <w:webHidden/>
              </w:rPr>
            </w:r>
            <w:r>
              <w:rPr>
                <w:noProof/>
                <w:webHidden/>
              </w:rPr>
              <w:fldChar w:fldCharType="separate"/>
            </w:r>
            <w:r w:rsidR="001A32A2">
              <w:rPr>
                <w:noProof/>
                <w:webHidden/>
              </w:rPr>
              <w:t>10</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64" w:history="1">
            <w:r w:rsidR="001A32A2" w:rsidRPr="008E5E22">
              <w:rPr>
                <w:rStyle w:val="Hyperlink"/>
                <w:noProof/>
              </w:rPr>
              <w:t>LITERATURE REVIEW AND METHODOLOGY</w:t>
            </w:r>
            <w:r w:rsidR="001A32A2">
              <w:rPr>
                <w:noProof/>
                <w:webHidden/>
              </w:rPr>
              <w:tab/>
            </w:r>
            <w:r>
              <w:rPr>
                <w:noProof/>
                <w:webHidden/>
              </w:rPr>
              <w:fldChar w:fldCharType="begin"/>
            </w:r>
            <w:r w:rsidR="001A32A2">
              <w:rPr>
                <w:noProof/>
                <w:webHidden/>
              </w:rPr>
              <w:instrText xml:space="preserve"> PAGEREF _Toc88035064 \h </w:instrText>
            </w:r>
            <w:r>
              <w:rPr>
                <w:noProof/>
                <w:webHidden/>
              </w:rPr>
            </w:r>
            <w:r>
              <w:rPr>
                <w:noProof/>
                <w:webHidden/>
              </w:rPr>
              <w:fldChar w:fldCharType="separate"/>
            </w:r>
            <w:r w:rsidR="001A32A2">
              <w:rPr>
                <w:noProof/>
                <w:webHidden/>
              </w:rPr>
              <w:t>10</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65" w:history="1">
            <w:r w:rsidR="001A32A2" w:rsidRPr="008E5E22">
              <w:rPr>
                <w:rStyle w:val="Hyperlink"/>
                <w:rFonts w:eastAsia="Arial"/>
                <w:noProof/>
              </w:rPr>
              <w:t>2.1 Introduction</w:t>
            </w:r>
            <w:r w:rsidR="001A32A2">
              <w:rPr>
                <w:noProof/>
                <w:webHidden/>
              </w:rPr>
              <w:tab/>
            </w:r>
            <w:r>
              <w:rPr>
                <w:noProof/>
                <w:webHidden/>
              </w:rPr>
              <w:fldChar w:fldCharType="begin"/>
            </w:r>
            <w:r w:rsidR="001A32A2">
              <w:rPr>
                <w:noProof/>
                <w:webHidden/>
              </w:rPr>
              <w:instrText xml:space="preserve"> PAGEREF _Toc88035065 \h </w:instrText>
            </w:r>
            <w:r>
              <w:rPr>
                <w:noProof/>
                <w:webHidden/>
              </w:rPr>
            </w:r>
            <w:r>
              <w:rPr>
                <w:noProof/>
                <w:webHidden/>
              </w:rPr>
              <w:fldChar w:fldCharType="separate"/>
            </w:r>
            <w:r w:rsidR="001A32A2">
              <w:rPr>
                <w:noProof/>
                <w:webHidden/>
              </w:rPr>
              <w:t>10</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66" w:history="1">
            <w:r w:rsidR="001A32A2" w:rsidRPr="008E5E22">
              <w:rPr>
                <w:rStyle w:val="Hyperlink"/>
                <w:noProof/>
              </w:rPr>
              <w:t>2.2 Existing System</w:t>
            </w:r>
            <w:r w:rsidR="001A32A2">
              <w:rPr>
                <w:noProof/>
                <w:webHidden/>
              </w:rPr>
              <w:tab/>
            </w:r>
            <w:r>
              <w:rPr>
                <w:noProof/>
                <w:webHidden/>
              </w:rPr>
              <w:fldChar w:fldCharType="begin"/>
            </w:r>
            <w:r w:rsidR="001A32A2">
              <w:rPr>
                <w:noProof/>
                <w:webHidden/>
              </w:rPr>
              <w:instrText xml:space="preserve"> PAGEREF _Toc88035066 \h </w:instrText>
            </w:r>
            <w:r>
              <w:rPr>
                <w:noProof/>
                <w:webHidden/>
              </w:rPr>
            </w:r>
            <w:r>
              <w:rPr>
                <w:noProof/>
                <w:webHidden/>
              </w:rPr>
              <w:fldChar w:fldCharType="separate"/>
            </w:r>
            <w:r w:rsidR="001A32A2">
              <w:rPr>
                <w:noProof/>
                <w:webHidden/>
              </w:rPr>
              <w:t>10</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67" w:history="1">
            <w:r w:rsidR="001A32A2" w:rsidRPr="008E5E22">
              <w:rPr>
                <w:rStyle w:val="Hyperlink"/>
                <w:rFonts w:eastAsia="Arial"/>
                <w:noProof/>
              </w:rPr>
              <w:t>2.3 Proposed System</w:t>
            </w:r>
            <w:r w:rsidR="001A32A2">
              <w:rPr>
                <w:noProof/>
                <w:webHidden/>
              </w:rPr>
              <w:tab/>
            </w:r>
            <w:r>
              <w:rPr>
                <w:noProof/>
                <w:webHidden/>
              </w:rPr>
              <w:fldChar w:fldCharType="begin"/>
            </w:r>
            <w:r w:rsidR="001A32A2">
              <w:rPr>
                <w:noProof/>
                <w:webHidden/>
              </w:rPr>
              <w:instrText xml:space="preserve"> PAGEREF _Toc88035067 \h </w:instrText>
            </w:r>
            <w:r>
              <w:rPr>
                <w:noProof/>
                <w:webHidden/>
              </w:rPr>
            </w:r>
            <w:r>
              <w:rPr>
                <w:noProof/>
                <w:webHidden/>
              </w:rPr>
              <w:fldChar w:fldCharType="separate"/>
            </w:r>
            <w:r w:rsidR="001A32A2">
              <w:rPr>
                <w:noProof/>
                <w:webHidden/>
              </w:rPr>
              <w:t>11</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68" w:history="1">
            <w:r w:rsidR="001A32A2" w:rsidRPr="008E5E22">
              <w:rPr>
                <w:rStyle w:val="Hyperlink"/>
                <w:rFonts w:eastAsia="Arial"/>
                <w:noProof/>
              </w:rPr>
              <w:t>2.4 Methodology</w:t>
            </w:r>
            <w:r w:rsidR="001A32A2">
              <w:rPr>
                <w:noProof/>
                <w:webHidden/>
              </w:rPr>
              <w:tab/>
            </w:r>
            <w:r>
              <w:rPr>
                <w:noProof/>
                <w:webHidden/>
              </w:rPr>
              <w:fldChar w:fldCharType="begin"/>
            </w:r>
            <w:r w:rsidR="001A32A2">
              <w:rPr>
                <w:noProof/>
                <w:webHidden/>
              </w:rPr>
              <w:instrText xml:space="preserve"> PAGEREF _Toc88035068 \h </w:instrText>
            </w:r>
            <w:r>
              <w:rPr>
                <w:noProof/>
                <w:webHidden/>
              </w:rPr>
            </w:r>
            <w:r>
              <w:rPr>
                <w:noProof/>
                <w:webHidden/>
              </w:rPr>
              <w:fldChar w:fldCharType="separate"/>
            </w:r>
            <w:r w:rsidR="001A32A2">
              <w:rPr>
                <w:noProof/>
                <w:webHidden/>
              </w:rPr>
              <w:t>12</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69" w:history="1">
            <w:r w:rsidR="001A32A2" w:rsidRPr="008E5E22">
              <w:rPr>
                <w:rStyle w:val="Hyperlink"/>
                <w:noProof/>
              </w:rPr>
              <w:t>CHAPTER 3</w:t>
            </w:r>
            <w:r w:rsidR="001A32A2">
              <w:rPr>
                <w:noProof/>
                <w:webHidden/>
              </w:rPr>
              <w:tab/>
            </w:r>
            <w:r>
              <w:rPr>
                <w:noProof/>
                <w:webHidden/>
              </w:rPr>
              <w:fldChar w:fldCharType="begin"/>
            </w:r>
            <w:r w:rsidR="001A32A2">
              <w:rPr>
                <w:noProof/>
                <w:webHidden/>
              </w:rPr>
              <w:instrText xml:space="preserve"> PAGEREF _Toc88035069 \h </w:instrText>
            </w:r>
            <w:r>
              <w:rPr>
                <w:noProof/>
                <w:webHidden/>
              </w:rPr>
            </w:r>
            <w:r>
              <w:rPr>
                <w:noProof/>
                <w:webHidden/>
              </w:rPr>
              <w:fldChar w:fldCharType="separate"/>
            </w:r>
            <w:r w:rsidR="001A32A2">
              <w:rPr>
                <w:noProof/>
                <w:webHidden/>
              </w:rPr>
              <w:t>13</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70" w:history="1">
            <w:r w:rsidR="001A32A2" w:rsidRPr="008E5E22">
              <w:rPr>
                <w:rStyle w:val="Hyperlink"/>
                <w:noProof/>
              </w:rPr>
              <w:t>SYSTEM ANALYSIS AND DESIGN</w:t>
            </w:r>
            <w:r w:rsidR="001A32A2">
              <w:rPr>
                <w:noProof/>
                <w:webHidden/>
              </w:rPr>
              <w:tab/>
            </w:r>
            <w:r>
              <w:rPr>
                <w:noProof/>
                <w:webHidden/>
              </w:rPr>
              <w:fldChar w:fldCharType="begin"/>
            </w:r>
            <w:r w:rsidR="001A32A2">
              <w:rPr>
                <w:noProof/>
                <w:webHidden/>
              </w:rPr>
              <w:instrText xml:space="preserve"> PAGEREF _Toc88035070 \h </w:instrText>
            </w:r>
            <w:r>
              <w:rPr>
                <w:noProof/>
                <w:webHidden/>
              </w:rPr>
            </w:r>
            <w:r>
              <w:rPr>
                <w:noProof/>
                <w:webHidden/>
              </w:rPr>
              <w:fldChar w:fldCharType="separate"/>
            </w:r>
            <w:r w:rsidR="001A32A2">
              <w:rPr>
                <w:noProof/>
                <w:webHidden/>
              </w:rPr>
              <w:t>13</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71" w:history="1">
            <w:r w:rsidR="001A32A2" w:rsidRPr="008E5E22">
              <w:rPr>
                <w:rStyle w:val="Hyperlink"/>
                <w:noProof/>
              </w:rPr>
              <w:t>3.1 System Analysis</w:t>
            </w:r>
            <w:r w:rsidR="001A32A2">
              <w:rPr>
                <w:noProof/>
                <w:webHidden/>
              </w:rPr>
              <w:tab/>
            </w:r>
            <w:r>
              <w:rPr>
                <w:noProof/>
                <w:webHidden/>
              </w:rPr>
              <w:fldChar w:fldCharType="begin"/>
            </w:r>
            <w:r w:rsidR="001A32A2">
              <w:rPr>
                <w:noProof/>
                <w:webHidden/>
              </w:rPr>
              <w:instrText xml:space="preserve"> PAGEREF _Toc88035071 \h </w:instrText>
            </w:r>
            <w:r>
              <w:rPr>
                <w:noProof/>
                <w:webHidden/>
              </w:rPr>
            </w:r>
            <w:r>
              <w:rPr>
                <w:noProof/>
                <w:webHidden/>
              </w:rPr>
              <w:fldChar w:fldCharType="separate"/>
            </w:r>
            <w:r w:rsidR="001A32A2">
              <w:rPr>
                <w:noProof/>
                <w:webHidden/>
              </w:rPr>
              <w:t>13</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2" w:history="1">
            <w:r w:rsidR="001A32A2" w:rsidRPr="008E5E22">
              <w:rPr>
                <w:rStyle w:val="Hyperlink"/>
                <w:noProof/>
              </w:rPr>
              <w:t>3.1.1 Feasibility Analysis</w:t>
            </w:r>
            <w:r w:rsidR="001A32A2">
              <w:rPr>
                <w:noProof/>
                <w:webHidden/>
              </w:rPr>
              <w:tab/>
            </w:r>
            <w:r>
              <w:rPr>
                <w:noProof/>
                <w:webHidden/>
              </w:rPr>
              <w:fldChar w:fldCharType="begin"/>
            </w:r>
            <w:r w:rsidR="001A32A2">
              <w:rPr>
                <w:noProof/>
                <w:webHidden/>
              </w:rPr>
              <w:instrText xml:space="preserve"> PAGEREF _Toc88035072 \h </w:instrText>
            </w:r>
            <w:r>
              <w:rPr>
                <w:noProof/>
                <w:webHidden/>
              </w:rPr>
            </w:r>
            <w:r>
              <w:rPr>
                <w:noProof/>
                <w:webHidden/>
              </w:rPr>
              <w:fldChar w:fldCharType="separate"/>
            </w:r>
            <w:r w:rsidR="001A32A2">
              <w:rPr>
                <w:noProof/>
                <w:webHidden/>
              </w:rPr>
              <w:t>13</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3" w:history="1">
            <w:r w:rsidR="001A32A2" w:rsidRPr="008E5E22">
              <w:rPr>
                <w:rStyle w:val="Hyperlink"/>
                <w:noProof/>
              </w:rPr>
              <w:t>3.1.2 Requirements Analysis</w:t>
            </w:r>
            <w:r w:rsidR="001A32A2">
              <w:rPr>
                <w:noProof/>
                <w:webHidden/>
              </w:rPr>
              <w:tab/>
            </w:r>
            <w:r>
              <w:rPr>
                <w:noProof/>
                <w:webHidden/>
              </w:rPr>
              <w:fldChar w:fldCharType="begin"/>
            </w:r>
            <w:r w:rsidR="001A32A2">
              <w:rPr>
                <w:noProof/>
                <w:webHidden/>
              </w:rPr>
              <w:instrText xml:space="preserve"> PAGEREF _Toc88035073 \h </w:instrText>
            </w:r>
            <w:r>
              <w:rPr>
                <w:noProof/>
                <w:webHidden/>
              </w:rPr>
            </w:r>
            <w:r>
              <w:rPr>
                <w:noProof/>
                <w:webHidden/>
              </w:rPr>
              <w:fldChar w:fldCharType="separate"/>
            </w:r>
            <w:r w:rsidR="001A32A2">
              <w:rPr>
                <w:noProof/>
                <w:webHidden/>
              </w:rPr>
              <w:t>17</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4" w:history="1">
            <w:r w:rsidR="001A32A2" w:rsidRPr="008E5E22">
              <w:rPr>
                <w:rStyle w:val="Hyperlink"/>
                <w:noProof/>
              </w:rPr>
              <w:t>3.1.2.1 Functional Requirements</w:t>
            </w:r>
            <w:r w:rsidR="001A32A2">
              <w:rPr>
                <w:noProof/>
                <w:webHidden/>
              </w:rPr>
              <w:tab/>
            </w:r>
            <w:r>
              <w:rPr>
                <w:noProof/>
                <w:webHidden/>
              </w:rPr>
              <w:fldChar w:fldCharType="begin"/>
            </w:r>
            <w:r w:rsidR="001A32A2">
              <w:rPr>
                <w:noProof/>
                <w:webHidden/>
              </w:rPr>
              <w:instrText xml:space="preserve"> PAGEREF _Toc88035074 \h </w:instrText>
            </w:r>
            <w:r>
              <w:rPr>
                <w:noProof/>
                <w:webHidden/>
              </w:rPr>
            </w:r>
            <w:r>
              <w:rPr>
                <w:noProof/>
                <w:webHidden/>
              </w:rPr>
              <w:fldChar w:fldCharType="separate"/>
            </w:r>
            <w:r w:rsidR="001A32A2">
              <w:rPr>
                <w:noProof/>
                <w:webHidden/>
              </w:rPr>
              <w:t>17</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5" w:history="1">
            <w:r w:rsidR="001A32A2" w:rsidRPr="008E5E22">
              <w:rPr>
                <w:rStyle w:val="Hyperlink"/>
                <w:noProof/>
              </w:rPr>
              <w:t>3.1.2.2 Non Functional Requirements</w:t>
            </w:r>
            <w:r w:rsidR="001A32A2">
              <w:rPr>
                <w:noProof/>
                <w:webHidden/>
              </w:rPr>
              <w:tab/>
            </w:r>
            <w:r>
              <w:rPr>
                <w:noProof/>
                <w:webHidden/>
              </w:rPr>
              <w:fldChar w:fldCharType="begin"/>
            </w:r>
            <w:r w:rsidR="001A32A2">
              <w:rPr>
                <w:noProof/>
                <w:webHidden/>
              </w:rPr>
              <w:instrText xml:space="preserve"> PAGEREF _Toc88035075 \h </w:instrText>
            </w:r>
            <w:r>
              <w:rPr>
                <w:noProof/>
                <w:webHidden/>
              </w:rPr>
            </w:r>
            <w:r>
              <w:rPr>
                <w:noProof/>
                <w:webHidden/>
              </w:rPr>
              <w:fldChar w:fldCharType="separate"/>
            </w:r>
            <w:r w:rsidR="001A32A2">
              <w:rPr>
                <w:noProof/>
                <w:webHidden/>
              </w:rPr>
              <w:t>19</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6" w:history="1">
            <w:r w:rsidR="001A32A2" w:rsidRPr="008E5E22">
              <w:rPr>
                <w:rStyle w:val="Hyperlink"/>
                <w:noProof/>
              </w:rPr>
              <w:t>3.1.3 Data Model Requirements</w:t>
            </w:r>
            <w:r w:rsidR="001A32A2">
              <w:rPr>
                <w:noProof/>
                <w:webHidden/>
              </w:rPr>
              <w:tab/>
            </w:r>
            <w:r>
              <w:rPr>
                <w:noProof/>
                <w:webHidden/>
              </w:rPr>
              <w:fldChar w:fldCharType="begin"/>
            </w:r>
            <w:r w:rsidR="001A32A2">
              <w:rPr>
                <w:noProof/>
                <w:webHidden/>
              </w:rPr>
              <w:instrText xml:space="preserve"> PAGEREF _Toc88035076 \h </w:instrText>
            </w:r>
            <w:r>
              <w:rPr>
                <w:noProof/>
                <w:webHidden/>
              </w:rPr>
            </w:r>
            <w:r>
              <w:rPr>
                <w:noProof/>
                <w:webHidden/>
              </w:rPr>
              <w:fldChar w:fldCharType="separate"/>
            </w:r>
            <w:r w:rsidR="001A32A2">
              <w:rPr>
                <w:noProof/>
                <w:webHidden/>
              </w:rPr>
              <w:t>20</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77" w:history="1">
            <w:r w:rsidR="001A32A2" w:rsidRPr="008E5E22">
              <w:rPr>
                <w:rStyle w:val="Hyperlink"/>
                <w:noProof/>
              </w:rPr>
              <w:t>3.2 System Design</w:t>
            </w:r>
            <w:r w:rsidR="001A32A2">
              <w:rPr>
                <w:noProof/>
                <w:webHidden/>
              </w:rPr>
              <w:tab/>
            </w:r>
            <w:r>
              <w:rPr>
                <w:noProof/>
                <w:webHidden/>
              </w:rPr>
              <w:fldChar w:fldCharType="begin"/>
            </w:r>
            <w:r w:rsidR="001A32A2">
              <w:rPr>
                <w:noProof/>
                <w:webHidden/>
              </w:rPr>
              <w:instrText xml:space="preserve"> PAGEREF _Toc88035077 \h </w:instrText>
            </w:r>
            <w:r>
              <w:rPr>
                <w:noProof/>
                <w:webHidden/>
              </w:rPr>
            </w:r>
            <w:r>
              <w:rPr>
                <w:noProof/>
                <w:webHidden/>
              </w:rPr>
              <w:fldChar w:fldCharType="separate"/>
            </w:r>
            <w:r w:rsidR="001A32A2">
              <w:rPr>
                <w:noProof/>
                <w:webHidden/>
              </w:rPr>
              <w:t>22</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8" w:history="1">
            <w:r w:rsidR="001A32A2" w:rsidRPr="008E5E22">
              <w:rPr>
                <w:rStyle w:val="Hyperlink"/>
                <w:noProof/>
              </w:rPr>
              <w:t>3.2.1 Context Diagram</w:t>
            </w:r>
            <w:r w:rsidR="001A32A2">
              <w:rPr>
                <w:noProof/>
                <w:webHidden/>
              </w:rPr>
              <w:tab/>
            </w:r>
            <w:r>
              <w:rPr>
                <w:noProof/>
                <w:webHidden/>
              </w:rPr>
              <w:fldChar w:fldCharType="begin"/>
            </w:r>
            <w:r w:rsidR="001A32A2">
              <w:rPr>
                <w:noProof/>
                <w:webHidden/>
              </w:rPr>
              <w:instrText xml:space="preserve"> PAGEREF _Toc88035078 \h </w:instrText>
            </w:r>
            <w:r>
              <w:rPr>
                <w:noProof/>
                <w:webHidden/>
              </w:rPr>
            </w:r>
            <w:r>
              <w:rPr>
                <w:noProof/>
                <w:webHidden/>
              </w:rPr>
              <w:fldChar w:fldCharType="separate"/>
            </w:r>
            <w:r w:rsidR="001A32A2">
              <w:rPr>
                <w:noProof/>
                <w:webHidden/>
              </w:rPr>
              <w:t>22</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79" w:history="1">
            <w:r w:rsidR="001A32A2" w:rsidRPr="008E5E22">
              <w:rPr>
                <w:rStyle w:val="Hyperlink"/>
                <w:noProof/>
              </w:rPr>
              <w:t>3.2.2 Level – 1 Dataflow Diagram</w:t>
            </w:r>
            <w:r w:rsidR="001A32A2">
              <w:rPr>
                <w:noProof/>
                <w:webHidden/>
              </w:rPr>
              <w:tab/>
            </w:r>
            <w:r>
              <w:rPr>
                <w:noProof/>
                <w:webHidden/>
              </w:rPr>
              <w:fldChar w:fldCharType="begin"/>
            </w:r>
            <w:r w:rsidR="001A32A2">
              <w:rPr>
                <w:noProof/>
                <w:webHidden/>
              </w:rPr>
              <w:instrText xml:space="preserve"> PAGEREF _Toc88035079 \h </w:instrText>
            </w:r>
            <w:r>
              <w:rPr>
                <w:noProof/>
                <w:webHidden/>
              </w:rPr>
            </w:r>
            <w:r>
              <w:rPr>
                <w:noProof/>
                <w:webHidden/>
              </w:rPr>
              <w:fldChar w:fldCharType="separate"/>
            </w:r>
            <w:r w:rsidR="001A32A2">
              <w:rPr>
                <w:noProof/>
                <w:webHidden/>
              </w:rPr>
              <w:t>22</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80" w:history="1">
            <w:r w:rsidR="001A32A2" w:rsidRPr="008E5E22">
              <w:rPr>
                <w:rStyle w:val="Hyperlink"/>
                <w:noProof/>
              </w:rPr>
              <w:t>3.2.3 Level – 2 Dataflow Diagram</w:t>
            </w:r>
            <w:r w:rsidR="001A32A2">
              <w:rPr>
                <w:noProof/>
                <w:webHidden/>
              </w:rPr>
              <w:tab/>
            </w:r>
            <w:r>
              <w:rPr>
                <w:noProof/>
                <w:webHidden/>
              </w:rPr>
              <w:fldChar w:fldCharType="begin"/>
            </w:r>
            <w:r w:rsidR="001A32A2">
              <w:rPr>
                <w:noProof/>
                <w:webHidden/>
              </w:rPr>
              <w:instrText xml:space="preserve"> PAGEREF _Toc88035080 \h </w:instrText>
            </w:r>
            <w:r>
              <w:rPr>
                <w:noProof/>
                <w:webHidden/>
              </w:rPr>
            </w:r>
            <w:r>
              <w:rPr>
                <w:noProof/>
                <w:webHidden/>
              </w:rPr>
              <w:fldChar w:fldCharType="separate"/>
            </w:r>
            <w:r w:rsidR="001A32A2">
              <w:rPr>
                <w:noProof/>
                <w:webHidden/>
              </w:rPr>
              <w:t>23</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81" w:history="1">
            <w:r w:rsidR="001A32A2" w:rsidRPr="008E5E22">
              <w:rPr>
                <w:rStyle w:val="Hyperlink"/>
                <w:noProof/>
              </w:rPr>
              <w:t>CHAPTER 4</w:t>
            </w:r>
            <w:r w:rsidR="001A32A2">
              <w:rPr>
                <w:noProof/>
                <w:webHidden/>
              </w:rPr>
              <w:tab/>
            </w:r>
            <w:r>
              <w:rPr>
                <w:noProof/>
                <w:webHidden/>
              </w:rPr>
              <w:fldChar w:fldCharType="begin"/>
            </w:r>
            <w:r w:rsidR="001A32A2">
              <w:rPr>
                <w:noProof/>
                <w:webHidden/>
              </w:rPr>
              <w:instrText xml:space="preserve"> PAGEREF _Toc88035081 \h </w:instrText>
            </w:r>
            <w:r>
              <w:rPr>
                <w:noProof/>
                <w:webHidden/>
              </w:rPr>
            </w:r>
            <w:r>
              <w:rPr>
                <w:noProof/>
                <w:webHidden/>
              </w:rPr>
              <w:fldChar w:fldCharType="separate"/>
            </w:r>
            <w:r w:rsidR="001A32A2">
              <w:rPr>
                <w:noProof/>
                <w:webHidden/>
              </w:rPr>
              <w:t>25</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82" w:history="1">
            <w:r w:rsidR="001A32A2" w:rsidRPr="008E5E22">
              <w:rPr>
                <w:rStyle w:val="Hyperlink"/>
                <w:noProof/>
              </w:rPr>
              <w:t>IMPLEMENTATION</w:t>
            </w:r>
            <w:r w:rsidR="001A32A2">
              <w:rPr>
                <w:noProof/>
                <w:webHidden/>
              </w:rPr>
              <w:tab/>
            </w:r>
            <w:r>
              <w:rPr>
                <w:noProof/>
                <w:webHidden/>
              </w:rPr>
              <w:fldChar w:fldCharType="begin"/>
            </w:r>
            <w:r w:rsidR="001A32A2">
              <w:rPr>
                <w:noProof/>
                <w:webHidden/>
              </w:rPr>
              <w:instrText xml:space="preserve"> PAGEREF _Toc88035082 \h </w:instrText>
            </w:r>
            <w:r>
              <w:rPr>
                <w:noProof/>
                <w:webHidden/>
              </w:rPr>
            </w:r>
            <w:r>
              <w:rPr>
                <w:noProof/>
                <w:webHidden/>
              </w:rPr>
              <w:fldChar w:fldCharType="separate"/>
            </w:r>
            <w:r w:rsidR="001A32A2">
              <w:rPr>
                <w:noProof/>
                <w:webHidden/>
              </w:rPr>
              <w:t>25</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83" w:history="1">
            <w:r w:rsidR="001A32A2" w:rsidRPr="008E5E22">
              <w:rPr>
                <w:rStyle w:val="Hyperlink"/>
                <w:noProof/>
              </w:rPr>
              <w:t>4.1 Introduction</w:t>
            </w:r>
            <w:r w:rsidR="001A32A2">
              <w:rPr>
                <w:noProof/>
                <w:webHidden/>
              </w:rPr>
              <w:tab/>
            </w:r>
            <w:r>
              <w:rPr>
                <w:noProof/>
                <w:webHidden/>
              </w:rPr>
              <w:fldChar w:fldCharType="begin"/>
            </w:r>
            <w:r w:rsidR="001A32A2">
              <w:rPr>
                <w:noProof/>
                <w:webHidden/>
              </w:rPr>
              <w:instrText xml:space="preserve"> PAGEREF _Toc88035083 \h </w:instrText>
            </w:r>
            <w:r>
              <w:rPr>
                <w:noProof/>
                <w:webHidden/>
              </w:rPr>
            </w:r>
            <w:r>
              <w:rPr>
                <w:noProof/>
                <w:webHidden/>
              </w:rPr>
              <w:fldChar w:fldCharType="separate"/>
            </w:r>
            <w:r w:rsidR="001A32A2">
              <w:rPr>
                <w:noProof/>
                <w:webHidden/>
              </w:rPr>
              <w:t>25</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84" w:history="1">
            <w:r w:rsidR="001A32A2" w:rsidRPr="008E5E22">
              <w:rPr>
                <w:rStyle w:val="Hyperlink"/>
                <w:noProof/>
              </w:rPr>
              <w:t>4.2 Front End Tools</w:t>
            </w:r>
            <w:r w:rsidR="001A32A2">
              <w:rPr>
                <w:noProof/>
                <w:webHidden/>
              </w:rPr>
              <w:tab/>
            </w:r>
            <w:r>
              <w:rPr>
                <w:noProof/>
                <w:webHidden/>
              </w:rPr>
              <w:fldChar w:fldCharType="begin"/>
            </w:r>
            <w:r w:rsidR="001A32A2">
              <w:rPr>
                <w:noProof/>
                <w:webHidden/>
              </w:rPr>
              <w:instrText xml:space="preserve"> PAGEREF _Toc88035084 \h </w:instrText>
            </w:r>
            <w:r>
              <w:rPr>
                <w:noProof/>
                <w:webHidden/>
              </w:rPr>
            </w:r>
            <w:r>
              <w:rPr>
                <w:noProof/>
                <w:webHidden/>
              </w:rPr>
              <w:fldChar w:fldCharType="separate"/>
            </w:r>
            <w:r w:rsidR="001A32A2">
              <w:rPr>
                <w:noProof/>
                <w:webHidden/>
              </w:rPr>
              <w:t>25</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85" w:history="1">
            <w:r w:rsidR="001A32A2" w:rsidRPr="008E5E22">
              <w:rPr>
                <w:rStyle w:val="Hyperlink"/>
                <w:noProof/>
              </w:rPr>
              <w:t>4.3 Back End Tools</w:t>
            </w:r>
            <w:r w:rsidR="001A32A2">
              <w:rPr>
                <w:noProof/>
                <w:webHidden/>
              </w:rPr>
              <w:tab/>
            </w:r>
            <w:r>
              <w:rPr>
                <w:noProof/>
                <w:webHidden/>
              </w:rPr>
              <w:fldChar w:fldCharType="begin"/>
            </w:r>
            <w:r w:rsidR="001A32A2">
              <w:rPr>
                <w:noProof/>
                <w:webHidden/>
              </w:rPr>
              <w:instrText xml:space="preserve"> PAGEREF _Toc88035085 \h </w:instrText>
            </w:r>
            <w:r>
              <w:rPr>
                <w:noProof/>
                <w:webHidden/>
              </w:rPr>
            </w:r>
            <w:r>
              <w:rPr>
                <w:noProof/>
                <w:webHidden/>
              </w:rPr>
              <w:fldChar w:fldCharType="separate"/>
            </w:r>
            <w:r w:rsidR="001A32A2">
              <w:rPr>
                <w:noProof/>
                <w:webHidden/>
              </w:rPr>
              <w:t>27</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86" w:history="1">
            <w:r w:rsidR="001A32A2" w:rsidRPr="008E5E22">
              <w:rPr>
                <w:rStyle w:val="Hyperlink"/>
                <w:rFonts w:eastAsia="Arial"/>
                <w:noProof/>
              </w:rPr>
              <w:t>CHAPTER 5</w:t>
            </w:r>
            <w:r w:rsidR="001A32A2">
              <w:rPr>
                <w:noProof/>
                <w:webHidden/>
              </w:rPr>
              <w:tab/>
            </w:r>
            <w:r>
              <w:rPr>
                <w:noProof/>
                <w:webHidden/>
              </w:rPr>
              <w:fldChar w:fldCharType="begin"/>
            </w:r>
            <w:r w:rsidR="001A32A2">
              <w:rPr>
                <w:noProof/>
                <w:webHidden/>
              </w:rPr>
              <w:instrText xml:space="preserve"> PAGEREF _Toc88035086 \h </w:instrText>
            </w:r>
            <w:r>
              <w:rPr>
                <w:noProof/>
                <w:webHidden/>
              </w:rPr>
            </w:r>
            <w:r>
              <w:rPr>
                <w:noProof/>
                <w:webHidden/>
              </w:rPr>
              <w:fldChar w:fldCharType="separate"/>
            </w:r>
            <w:r w:rsidR="001A32A2">
              <w:rPr>
                <w:noProof/>
                <w:webHidden/>
              </w:rPr>
              <w:t>29</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87" w:history="1">
            <w:r w:rsidR="001A32A2" w:rsidRPr="008E5E22">
              <w:rPr>
                <w:rStyle w:val="Hyperlink"/>
                <w:rFonts w:eastAsia="Arial"/>
                <w:noProof/>
              </w:rPr>
              <w:t>TESTING</w:t>
            </w:r>
            <w:r w:rsidR="001A32A2">
              <w:rPr>
                <w:noProof/>
                <w:webHidden/>
              </w:rPr>
              <w:tab/>
            </w:r>
            <w:r>
              <w:rPr>
                <w:noProof/>
                <w:webHidden/>
              </w:rPr>
              <w:fldChar w:fldCharType="begin"/>
            </w:r>
            <w:r w:rsidR="001A32A2">
              <w:rPr>
                <w:noProof/>
                <w:webHidden/>
              </w:rPr>
              <w:instrText xml:space="preserve"> PAGEREF _Toc88035087 \h </w:instrText>
            </w:r>
            <w:r>
              <w:rPr>
                <w:noProof/>
                <w:webHidden/>
              </w:rPr>
            </w:r>
            <w:r>
              <w:rPr>
                <w:noProof/>
                <w:webHidden/>
              </w:rPr>
              <w:fldChar w:fldCharType="separate"/>
            </w:r>
            <w:r w:rsidR="001A32A2">
              <w:rPr>
                <w:noProof/>
                <w:webHidden/>
              </w:rPr>
              <w:t>29</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88" w:history="1">
            <w:r w:rsidR="001A32A2" w:rsidRPr="008E5E22">
              <w:rPr>
                <w:rStyle w:val="Hyperlink"/>
                <w:noProof/>
              </w:rPr>
              <w:t>5.1 Introduction to Testing</w:t>
            </w:r>
            <w:r w:rsidR="001A32A2">
              <w:rPr>
                <w:noProof/>
                <w:webHidden/>
              </w:rPr>
              <w:tab/>
            </w:r>
            <w:r>
              <w:rPr>
                <w:noProof/>
                <w:webHidden/>
              </w:rPr>
              <w:fldChar w:fldCharType="begin"/>
            </w:r>
            <w:r w:rsidR="001A32A2">
              <w:rPr>
                <w:noProof/>
                <w:webHidden/>
              </w:rPr>
              <w:instrText xml:space="preserve"> PAGEREF _Toc88035088 \h </w:instrText>
            </w:r>
            <w:r>
              <w:rPr>
                <w:noProof/>
                <w:webHidden/>
              </w:rPr>
            </w:r>
            <w:r>
              <w:rPr>
                <w:noProof/>
                <w:webHidden/>
              </w:rPr>
              <w:fldChar w:fldCharType="separate"/>
            </w:r>
            <w:r w:rsidR="001A32A2">
              <w:rPr>
                <w:noProof/>
                <w:webHidden/>
              </w:rPr>
              <w:t>29</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89" w:history="1">
            <w:r w:rsidR="001A32A2" w:rsidRPr="008E5E22">
              <w:rPr>
                <w:rStyle w:val="Hyperlink"/>
                <w:rFonts w:ascii="TimesNewRomanPSMT" w:hAnsi="TimesNewRomanPSMT"/>
                <w:noProof/>
              </w:rPr>
              <w:t xml:space="preserve">5.1.1 </w:t>
            </w:r>
            <w:r w:rsidR="001A32A2" w:rsidRPr="008E5E22">
              <w:rPr>
                <w:rStyle w:val="Hyperlink"/>
                <w:noProof/>
              </w:rPr>
              <w:t>Unit Testing</w:t>
            </w:r>
            <w:r w:rsidR="001A32A2">
              <w:rPr>
                <w:noProof/>
                <w:webHidden/>
              </w:rPr>
              <w:tab/>
            </w:r>
            <w:r>
              <w:rPr>
                <w:noProof/>
                <w:webHidden/>
              </w:rPr>
              <w:fldChar w:fldCharType="begin"/>
            </w:r>
            <w:r w:rsidR="001A32A2">
              <w:rPr>
                <w:noProof/>
                <w:webHidden/>
              </w:rPr>
              <w:instrText xml:space="preserve"> PAGEREF _Toc88035089 \h </w:instrText>
            </w:r>
            <w:r>
              <w:rPr>
                <w:noProof/>
                <w:webHidden/>
              </w:rPr>
            </w:r>
            <w:r>
              <w:rPr>
                <w:noProof/>
                <w:webHidden/>
              </w:rPr>
              <w:fldChar w:fldCharType="separate"/>
            </w:r>
            <w:r w:rsidR="001A32A2">
              <w:rPr>
                <w:noProof/>
                <w:webHidden/>
              </w:rPr>
              <w:t>29</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90" w:history="1">
            <w:r w:rsidR="001A32A2" w:rsidRPr="008E5E22">
              <w:rPr>
                <w:rStyle w:val="Hyperlink"/>
                <w:noProof/>
              </w:rPr>
              <w:t>5.1.2 Integration Testing</w:t>
            </w:r>
            <w:r w:rsidR="001A32A2">
              <w:rPr>
                <w:noProof/>
                <w:webHidden/>
              </w:rPr>
              <w:tab/>
            </w:r>
            <w:r>
              <w:rPr>
                <w:noProof/>
                <w:webHidden/>
              </w:rPr>
              <w:fldChar w:fldCharType="begin"/>
            </w:r>
            <w:r w:rsidR="001A32A2">
              <w:rPr>
                <w:noProof/>
                <w:webHidden/>
              </w:rPr>
              <w:instrText xml:space="preserve"> PAGEREF _Toc88035090 \h </w:instrText>
            </w:r>
            <w:r>
              <w:rPr>
                <w:noProof/>
                <w:webHidden/>
              </w:rPr>
            </w:r>
            <w:r>
              <w:rPr>
                <w:noProof/>
                <w:webHidden/>
              </w:rPr>
              <w:fldChar w:fldCharType="separate"/>
            </w:r>
            <w:r w:rsidR="001A32A2">
              <w:rPr>
                <w:noProof/>
                <w:webHidden/>
              </w:rPr>
              <w:t>30</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91" w:history="1">
            <w:r w:rsidR="001A32A2" w:rsidRPr="008E5E22">
              <w:rPr>
                <w:rStyle w:val="Hyperlink"/>
                <w:noProof/>
              </w:rPr>
              <w:t>5.2 Result Analysis</w:t>
            </w:r>
            <w:r w:rsidR="001A32A2">
              <w:rPr>
                <w:noProof/>
                <w:webHidden/>
              </w:rPr>
              <w:tab/>
            </w:r>
            <w:r>
              <w:rPr>
                <w:noProof/>
                <w:webHidden/>
              </w:rPr>
              <w:fldChar w:fldCharType="begin"/>
            </w:r>
            <w:r w:rsidR="001A32A2">
              <w:rPr>
                <w:noProof/>
                <w:webHidden/>
              </w:rPr>
              <w:instrText xml:space="preserve"> PAGEREF _Toc88035091 \h </w:instrText>
            </w:r>
            <w:r>
              <w:rPr>
                <w:noProof/>
                <w:webHidden/>
              </w:rPr>
            </w:r>
            <w:r>
              <w:rPr>
                <w:noProof/>
                <w:webHidden/>
              </w:rPr>
              <w:fldChar w:fldCharType="separate"/>
            </w:r>
            <w:r w:rsidR="001A32A2">
              <w:rPr>
                <w:noProof/>
                <w:webHidden/>
              </w:rPr>
              <w:t>30</w:t>
            </w:r>
            <w:r>
              <w:rPr>
                <w:noProof/>
                <w:webHidden/>
              </w:rPr>
              <w:fldChar w:fldCharType="end"/>
            </w:r>
          </w:hyperlink>
        </w:p>
        <w:p w:rsidR="001A32A2" w:rsidRDefault="00753AD5">
          <w:pPr>
            <w:pStyle w:val="TOC3"/>
            <w:tabs>
              <w:tab w:val="right" w:leader="dot" w:pos="8270"/>
            </w:tabs>
            <w:rPr>
              <w:rFonts w:asciiTheme="minorHAnsi" w:eastAsiaTheme="minorEastAsia" w:hAnsiTheme="minorHAnsi" w:cstheme="minorBidi"/>
              <w:noProof/>
              <w:sz w:val="22"/>
            </w:rPr>
          </w:pPr>
          <w:hyperlink w:anchor="_Toc88035092" w:history="1">
            <w:r w:rsidR="001A32A2" w:rsidRPr="008E5E22">
              <w:rPr>
                <w:rStyle w:val="Hyperlink"/>
                <w:noProof/>
              </w:rPr>
              <w:t>5.2.1 Validation</w:t>
            </w:r>
            <w:r w:rsidR="001A32A2">
              <w:rPr>
                <w:noProof/>
                <w:webHidden/>
              </w:rPr>
              <w:tab/>
            </w:r>
            <w:r>
              <w:rPr>
                <w:noProof/>
                <w:webHidden/>
              </w:rPr>
              <w:fldChar w:fldCharType="begin"/>
            </w:r>
            <w:r w:rsidR="001A32A2">
              <w:rPr>
                <w:noProof/>
                <w:webHidden/>
              </w:rPr>
              <w:instrText xml:space="preserve"> PAGEREF _Toc88035092 \h </w:instrText>
            </w:r>
            <w:r>
              <w:rPr>
                <w:noProof/>
                <w:webHidden/>
              </w:rPr>
            </w:r>
            <w:r>
              <w:rPr>
                <w:noProof/>
                <w:webHidden/>
              </w:rPr>
              <w:fldChar w:fldCharType="separate"/>
            </w:r>
            <w:r w:rsidR="001A32A2">
              <w:rPr>
                <w:noProof/>
                <w:webHidden/>
              </w:rPr>
              <w:t>31</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93" w:history="1">
            <w:r w:rsidR="001A32A2" w:rsidRPr="008E5E22">
              <w:rPr>
                <w:rStyle w:val="Hyperlink"/>
                <w:rFonts w:eastAsia="Arial"/>
                <w:noProof/>
              </w:rPr>
              <w:t>CHAPTER 6</w:t>
            </w:r>
            <w:r w:rsidR="001A32A2">
              <w:rPr>
                <w:noProof/>
                <w:webHidden/>
              </w:rPr>
              <w:tab/>
            </w:r>
            <w:r>
              <w:rPr>
                <w:noProof/>
                <w:webHidden/>
              </w:rPr>
              <w:fldChar w:fldCharType="begin"/>
            </w:r>
            <w:r w:rsidR="001A32A2">
              <w:rPr>
                <w:noProof/>
                <w:webHidden/>
              </w:rPr>
              <w:instrText xml:space="preserve"> PAGEREF _Toc88035093 \h </w:instrText>
            </w:r>
            <w:r>
              <w:rPr>
                <w:noProof/>
                <w:webHidden/>
              </w:rPr>
            </w:r>
            <w:r>
              <w:rPr>
                <w:noProof/>
                <w:webHidden/>
              </w:rPr>
              <w:fldChar w:fldCharType="separate"/>
            </w:r>
            <w:r w:rsidR="001A32A2">
              <w:rPr>
                <w:noProof/>
                <w:webHidden/>
              </w:rPr>
              <w:t>32</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94" w:history="1">
            <w:r w:rsidR="001A32A2" w:rsidRPr="008E5E22">
              <w:rPr>
                <w:rStyle w:val="Hyperlink"/>
                <w:rFonts w:eastAsia="Arial"/>
                <w:noProof/>
              </w:rPr>
              <w:t>CONCLUSION AND FUTURE WORK</w:t>
            </w:r>
            <w:r w:rsidR="001A32A2">
              <w:rPr>
                <w:noProof/>
                <w:webHidden/>
              </w:rPr>
              <w:tab/>
            </w:r>
            <w:r>
              <w:rPr>
                <w:noProof/>
                <w:webHidden/>
              </w:rPr>
              <w:fldChar w:fldCharType="begin"/>
            </w:r>
            <w:r w:rsidR="001A32A2">
              <w:rPr>
                <w:noProof/>
                <w:webHidden/>
              </w:rPr>
              <w:instrText xml:space="preserve"> PAGEREF _Toc88035094 \h </w:instrText>
            </w:r>
            <w:r>
              <w:rPr>
                <w:noProof/>
                <w:webHidden/>
              </w:rPr>
            </w:r>
            <w:r>
              <w:rPr>
                <w:noProof/>
                <w:webHidden/>
              </w:rPr>
              <w:fldChar w:fldCharType="separate"/>
            </w:r>
            <w:r w:rsidR="001A32A2">
              <w:rPr>
                <w:noProof/>
                <w:webHidden/>
              </w:rPr>
              <w:t>32</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95" w:history="1">
            <w:r w:rsidR="001A32A2" w:rsidRPr="008E5E22">
              <w:rPr>
                <w:rStyle w:val="Hyperlink"/>
                <w:noProof/>
              </w:rPr>
              <w:t>6.1 Conclusion</w:t>
            </w:r>
            <w:r w:rsidR="001A32A2">
              <w:rPr>
                <w:noProof/>
                <w:webHidden/>
              </w:rPr>
              <w:tab/>
            </w:r>
            <w:r>
              <w:rPr>
                <w:noProof/>
                <w:webHidden/>
              </w:rPr>
              <w:fldChar w:fldCharType="begin"/>
            </w:r>
            <w:r w:rsidR="001A32A2">
              <w:rPr>
                <w:noProof/>
                <w:webHidden/>
              </w:rPr>
              <w:instrText xml:space="preserve"> PAGEREF _Toc88035095 \h </w:instrText>
            </w:r>
            <w:r>
              <w:rPr>
                <w:noProof/>
                <w:webHidden/>
              </w:rPr>
            </w:r>
            <w:r>
              <w:rPr>
                <w:noProof/>
                <w:webHidden/>
              </w:rPr>
              <w:fldChar w:fldCharType="separate"/>
            </w:r>
            <w:r w:rsidR="001A32A2">
              <w:rPr>
                <w:noProof/>
                <w:webHidden/>
              </w:rPr>
              <w:t>32</w:t>
            </w:r>
            <w:r>
              <w:rPr>
                <w:noProof/>
                <w:webHidden/>
              </w:rPr>
              <w:fldChar w:fldCharType="end"/>
            </w:r>
          </w:hyperlink>
        </w:p>
        <w:p w:rsidR="001A32A2" w:rsidRDefault="00753AD5">
          <w:pPr>
            <w:pStyle w:val="TOC2"/>
            <w:tabs>
              <w:tab w:val="right" w:leader="dot" w:pos="8270"/>
            </w:tabs>
            <w:rPr>
              <w:rFonts w:asciiTheme="minorHAnsi" w:eastAsiaTheme="minorEastAsia" w:hAnsiTheme="minorHAnsi" w:cstheme="minorBidi"/>
              <w:noProof/>
              <w:sz w:val="22"/>
            </w:rPr>
          </w:pPr>
          <w:hyperlink w:anchor="_Toc88035096" w:history="1">
            <w:r w:rsidR="001A32A2" w:rsidRPr="008E5E22">
              <w:rPr>
                <w:rStyle w:val="Hyperlink"/>
                <w:rFonts w:eastAsia="Arial"/>
                <w:noProof/>
              </w:rPr>
              <w:t>6.2 Future Scope</w:t>
            </w:r>
            <w:r w:rsidR="001A32A2">
              <w:rPr>
                <w:noProof/>
                <w:webHidden/>
              </w:rPr>
              <w:tab/>
            </w:r>
            <w:r>
              <w:rPr>
                <w:noProof/>
                <w:webHidden/>
              </w:rPr>
              <w:fldChar w:fldCharType="begin"/>
            </w:r>
            <w:r w:rsidR="001A32A2">
              <w:rPr>
                <w:noProof/>
                <w:webHidden/>
              </w:rPr>
              <w:instrText xml:space="preserve"> PAGEREF _Toc88035096 \h </w:instrText>
            </w:r>
            <w:r>
              <w:rPr>
                <w:noProof/>
                <w:webHidden/>
              </w:rPr>
            </w:r>
            <w:r>
              <w:rPr>
                <w:noProof/>
                <w:webHidden/>
              </w:rPr>
              <w:fldChar w:fldCharType="separate"/>
            </w:r>
            <w:r w:rsidR="001A32A2">
              <w:rPr>
                <w:noProof/>
                <w:webHidden/>
              </w:rPr>
              <w:t>32</w:t>
            </w:r>
            <w:r>
              <w:rPr>
                <w:noProof/>
                <w:webHidden/>
              </w:rPr>
              <w:fldChar w:fldCharType="end"/>
            </w:r>
          </w:hyperlink>
        </w:p>
        <w:p w:rsidR="001A32A2" w:rsidRDefault="00753AD5">
          <w:pPr>
            <w:pStyle w:val="TOC1"/>
            <w:tabs>
              <w:tab w:val="right" w:leader="dot" w:pos="8270"/>
            </w:tabs>
            <w:rPr>
              <w:rFonts w:asciiTheme="minorHAnsi" w:eastAsiaTheme="minorEastAsia" w:hAnsiTheme="minorHAnsi" w:cstheme="minorBidi"/>
              <w:noProof/>
              <w:sz w:val="22"/>
            </w:rPr>
          </w:pPr>
          <w:hyperlink w:anchor="_Toc88035097" w:history="1">
            <w:r w:rsidR="001A32A2" w:rsidRPr="008E5E22">
              <w:rPr>
                <w:rStyle w:val="Hyperlink"/>
                <w:rFonts w:eastAsia="Arial"/>
                <w:noProof/>
              </w:rPr>
              <w:t>REFERENCES</w:t>
            </w:r>
            <w:r w:rsidR="001A32A2">
              <w:rPr>
                <w:noProof/>
                <w:webHidden/>
              </w:rPr>
              <w:tab/>
            </w:r>
            <w:r>
              <w:rPr>
                <w:noProof/>
                <w:webHidden/>
              </w:rPr>
              <w:fldChar w:fldCharType="begin"/>
            </w:r>
            <w:r w:rsidR="001A32A2">
              <w:rPr>
                <w:noProof/>
                <w:webHidden/>
              </w:rPr>
              <w:instrText xml:space="preserve"> PAGEREF _Toc88035097 \h </w:instrText>
            </w:r>
            <w:r>
              <w:rPr>
                <w:noProof/>
                <w:webHidden/>
              </w:rPr>
            </w:r>
            <w:r>
              <w:rPr>
                <w:noProof/>
                <w:webHidden/>
              </w:rPr>
              <w:fldChar w:fldCharType="separate"/>
            </w:r>
            <w:r w:rsidR="001A32A2">
              <w:rPr>
                <w:noProof/>
                <w:webHidden/>
              </w:rPr>
              <w:t>33</w:t>
            </w:r>
            <w:r>
              <w:rPr>
                <w:noProof/>
                <w:webHidden/>
              </w:rPr>
              <w:fldChar w:fldCharType="end"/>
            </w:r>
          </w:hyperlink>
        </w:p>
        <w:p w:rsidR="00596710" w:rsidRDefault="00753AD5" w:rsidP="003B47DC">
          <w:pPr>
            <w:spacing w:line="360" w:lineRule="auto"/>
          </w:pPr>
          <w:r>
            <w:fldChar w:fldCharType="end"/>
          </w:r>
        </w:p>
      </w:sdtContent>
    </w:sdt>
    <w:p w:rsidR="00596710" w:rsidRDefault="00596710" w:rsidP="003B47DC">
      <w:pPr>
        <w:spacing w:line="360" w:lineRule="auto"/>
        <w:rPr>
          <w:rFonts w:eastAsia="Arial" w:cs="Times New Roman"/>
        </w:rPr>
        <w:sectPr w:rsidR="00596710" w:rsidSect="001E1552">
          <w:footerReference w:type="first" r:id="rId12"/>
          <w:pgSz w:w="12240" w:h="15840"/>
          <w:pgMar w:top="1440" w:right="1800" w:bottom="1440" w:left="2160" w:header="720" w:footer="720" w:gutter="0"/>
          <w:pgNumType w:fmt="lowerRoman" w:start="1"/>
          <w:cols w:space="720"/>
          <w:titlePg/>
          <w:docGrid w:linePitch="360"/>
        </w:sectPr>
      </w:pPr>
    </w:p>
    <w:p w:rsidR="00241AA7" w:rsidRPr="002F1C65" w:rsidRDefault="00241AA7" w:rsidP="006A2EA4">
      <w:pPr>
        <w:pStyle w:val="Heading1"/>
      </w:pPr>
      <w:bookmarkStart w:id="6" w:name="_Toc88035044"/>
      <w:r w:rsidRPr="002F1C65">
        <w:lastRenderedPageBreak/>
        <w:t>CHAPTER</w:t>
      </w:r>
      <w:r w:rsidR="00CD2FE9" w:rsidRPr="002F1C65">
        <w:t xml:space="preserve"> 1</w:t>
      </w:r>
      <w:bookmarkEnd w:id="6"/>
    </w:p>
    <w:p w:rsidR="00F2474A" w:rsidRPr="00BF0EFC" w:rsidRDefault="00F2474A" w:rsidP="006A2EA4">
      <w:pPr>
        <w:pStyle w:val="Heading1"/>
      </w:pPr>
      <w:bookmarkStart w:id="7" w:name="_Toc88035045"/>
      <w:r>
        <w:t>INTRODUCTION</w:t>
      </w:r>
      <w:bookmarkEnd w:id="7"/>
    </w:p>
    <w:p w:rsidR="00282ECB" w:rsidRPr="00282ECB" w:rsidRDefault="00241AA7" w:rsidP="00282ECB">
      <w:pPr>
        <w:pStyle w:val="Heading2"/>
      </w:pPr>
      <w:bookmarkStart w:id="8" w:name="_Toc88035046"/>
      <w:r w:rsidRPr="003814DC">
        <w:t>Introduction</w:t>
      </w:r>
      <w:bookmarkEnd w:id="8"/>
    </w:p>
    <w:p w:rsidR="00282ECB" w:rsidRDefault="00282ECB" w:rsidP="00282ECB">
      <w:pPr>
        <w:spacing w:line="360" w:lineRule="auto"/>
        <w:rPr>
          <w:rFonts w:eastAsia="Arial" w:cs="Times New Roman"/>
        </w:rPr>
      </w:pPr>
      <w:r w:rsidRPr="00282ECB">
        <w:rPr>
          <w:rFonts w:eastAsia="Arial" w:cs="Times New Roman"/>
        </w:rPr>
        <w:t>The internship is done as a partial fulfillment of requirements of the Bachelor’s degree in Computer Science and Information Technology under Tribhuvan University. The internship is assigned six credit hours (minimum of ten weeks or 180 hours long) as a part of the course requirement.</w:t>
      </w:r>
      <w:r>
        <w:rPr>
          <w:rFonts w:eastAsia="Arial" w:cs="Times New Roman"/>
        </w:rPr>
        <w:t xml:space="preserve"> </w:t>
      </w:r>
    </w:p>
    <w:p w:rsidR="00282ECB" w:rsidRDefault="00282ECB" w:rsidP="00282ECB">
      <w:pPr>
        <w:spacing w:line="360" w:lineRule="auto"/>
        <w:rPr>
          <w:rFonts w:eastAsia="Arial" w:cs="Times New Roman"/>
        </w:rPr>
      </w:pPr>
      <w:r w:rsidRPr="00282ECB">
        <w:rPr>
          <w:rFonts w:eastAsia="Arial" w:cs="Times New Roman"/>
        </w:rPr>
        <w:t xml:space="preserve">During the internship period, I have involved in a software development company named as </w:t>
      </w:r>
      <w:r w:rsidR="00B438BA">
        <w:rPr>
          <w:rFonts w:eastAsia="Arial" w:cs="Times New Roman"/>
        </w:rPr>
        <w:t>Beginning of Innovative Generation</w:t>
      </w:r>
      <w:r w:rsidR="00007209">
        <w:rPr>
          <w:rFonts w:eastAsia="Arial" w:cs="Times New Roman"/>
        </w:rPr>
        <w:t>.</w:t>
      </w:r>
      <w:r w:rsidR="00007209" w:rsidRPr="00282ECB">
        <w:rPr>
          <w:rFonts w:eastAsia="Arial" w:cs="Times New Roman"/>
        </w:rPr>
        <w:t xml:space="preserve"> </w:t>
      </w:r>
      <w:r w:rsidRPr="00282ECB">
        <w:rPr>
          <w:rFonts w:eastAsia="Arial" w:cs="Times New Roman"/>
        </w:rPr>
        <w:t xml:space="preserve">During this internship period I have involved in web application program design and development. I have mainly spent my 3 months period in developing </w:t>
      </w:r>
      <w:r w:rsidR="00007209" w:rsidRPr="00282ECB">
        <w:rPr>
          <w:rFonts w:eastAsia="Arial" w:cs="Times New Roman"/>
        </w:rPr>
        <w:t>a</w:t>
      </w:r>
      <w:r w:rsidR="00007209">
        <w:rPr>
          <w:rFonts w:eastAsia="Arial" w:cs="Times New Roman"/>
        </w:rPr>
        <w:t xml:space="preserve"> Personal Finance Management System</w:t>
      </w:r>
      <w:r w:rsidRPr="00282ECB">
        <w:rPr>
          <w:rFonts w:eastAsia="Arial" w:cs="Times New Roman"/>
        </w:rPr>
        <w:t>.</w:t>
      </w:r>
    </w:p>
    <w:p w:rsidR="00282ECB" w:rsidRDefault="00007209" w:rsidP="003B47DC">
      <w:pPr>
        <w:spacing w:line="360" w:lineRule="auto"/>
        <w:rPr>
          <w:rFonts w:eastAsia="Arial" w:cs="Times New Roman"/>
        </w:rPr>
      </w:pPr>
      <w:r w:rsidRPr="002353BB">
        <w:rPr>
          <w:rFonts w:eastAsia="Arial" w:cs="Times New Roman"/>
        </w:rPr>
        <w:t xml:space="preserve">A </w:t>
      </w:r>
      <w:r w:rsidR="009F1B7A">
        <w:rPr>
          <w:rFonts w:eastAsia="Arial" w:cs="Times New Roman"/>
          <w:b/>
          <w:bCs/>
        </w:rPr>
        <w:t>home health care system</w:t>
      </w:r>
      <w:r w:rsidR="002353BB" w:rsidRPr="002353BB">
        <w:rPr>
          <w:rFonts w:eastAsia="Arial" w:cs="Times New Roman"/>
        </w:rPr>
        <w:t xml:space="preserve"> </w:t>
      </w:r>
      <w:r w:rsidR="00471E40">
        <w:rPr>
          <w:rFonts w:eastAsia="Arial" w:cs="Times New Roman"/>
        </w:rPr>
        <w:t xml:space="preserve">is a one kind of digital way to provide health related services to sick peoples </w:t>
      </w:r>
      <w:r w:rsidRPr="002353BB">
        <w:rPr>
          <w:rFonts w:eastAsia="Arial" w:cs="Times New Roman"/>
        </w:rPr>
        <w:t xml:space="preserve">that help to </w:t>
      </w:r>
      <w:r w:rsidR="00F8206A">
        <w:rPr>
          <w:rFonts w:eastAsia="Arial" w:cs="Times New Roman"/>
        </w:rPr>
        <w:t>give services to the peoples</w:t>
      </w:r>
      <w:r w:rsidRPr="002353BB">
        <w:rPr>
          <w:rFonts w:eastAsia="Arial" w:cs="Times New Roman"/>
        </w:rPr>
        <w:t xml:space="preserve">. </w:t>
      </w:r>
      <w:r w:rsidR="002353BB" w:rsidRPr="00B4675E">
        <w:rPr>
          <w:rFonts w:cs="Times New Roman"/>
          <w:color w:val="000000"/>
          <w:szCs w:val="24"/>
        </w:rPr>
        <w:t>It is designed to help</w:t>
      </w:r>
      <w:r w:rsidR="002353BB">
        <w:rPr>
          <w:color w:val="000000"/>
        </w:rPr>
        <w:t xml:space="preserve"> </w:t>
      </w:r>
      <w:r w:rsidR="00F8206A">
        <w:rPr>
          <w:rFonts w:cs="Times New Roman"/>
          <w:color w:val="000000"/>
          <w:szCs w:val="24"/>
        </w:rPr>
        <w:t>patients to routinely check up them at their place only and also they don’t need to visit hospital small health related problems and also they can buy their medicine by placing order on this site and there is both kinds of payment system thorough online and cash</w:t>
      </w:r>
      <w:r w:rsidR="002353BB">
        <w:rPr>
          <w:rFonts w:cs="Times New Roman"/>
          <w:color w:val="000000"/>
          <w:szCs w:val="24"/>
        </w:rPr>
        <w:t xml:space="preserve">. </w:t>
      </w:r>
      <w:r w:rsidR="002353BB">
        <w:rPr>
          <w:rFonts w:eastAsia="Arial" w:cs="Times New Roman"/>
        </w:rPr>
        <w:t xml:space="preserve">Since, this system is web based, </w:t>
      </w:r>
      <w:r w:rsidRPr="002353BB">
        <w:rPr>
          <w:rFonts w:eastAsia="Arial" w:cs="Times New Roman"/>
        </w:rPr>
        <w:t>user can easily</w:t>
      </w:r>
      <w:r w:rsidR="002353BB">
        <w:rPr>
          <w:rFonts w:eastAsia="Arial" w:cs="Times New Roman"/>
        </w:rPr>
        <w:t xml:space="preserve"> </w:t>
      </w:r>
      <w:r w:rsidRPr="002353BB">
        <w:rPr>
          <w:rFonts w:eastAsia="Arial" w:cs="Times New Roman"/>
        </w:rPr>
        <w:t xml:space="preserve">access any time and any palaces. User interface of the </w:t>
      </w:r>
      <w:r w:rsidR="003767F0">
        <w:rPr>
          <w:rFonts w:eastAsia="Arial" w:cs="Times New Roman"/>
        </w:rPr>
        <w:t xml:space="preserve">health service </w:t>
      </w:r>
      <w:r w:rsidR="00DE5A35">
        <w:rPr>
          <w:rFonts w:eastAsia="Arial" w:cs="Times New Roman"/>
        </w:rPr>
        <w:t xml:space="preserve"> management s</w:t>
      </w:r>
      <w:r w:rsidR="006B6986" w:rsidRPr="006B6986">
        <w:rPr>
          <w:rFonts w:eastAsia="Arial" w:cs="Times New Roman"/>
        </w:rPr>
        <w:t>ystem</w:t>
      </w:r>
      <w:r w:rsidR="006B6986" w:rsidRPr="002353BB">
        <w:rPr>
          <w:rFonts w:eastAsia="Arial" w:cs="Times New Roman"/>
        </w:rPr>
        <w:t xml:space="preserve"> </w:t>
      </w:r>
      <w:r w:rsidRPr="002353BB">
        <w:rPr>
          <w:rFonts w:eastAsia="Arial" w:cs="Times New Roman"/>
        </w:rPr>
        <w:t>is very simple</w:t>
      </w:r>
      <w:r w:rsidR="002353BB">
        <w:rPr>
          <w:rFonts w:eastAsia="Arial" w:cs="Times New Roman"/>
        </w:rPr>
        <w:t xml:space="preserve"> </w:t>
      </w:r>
      <w:r w:rsidRPr="002353BB">
        <w:rPr>
          <w:rFonts w:eastAsia="Arial" w:cs="Times New Roman"/>
        </w:rPr>
        <w:t xml:space="preserve">and attractive so it is easy to understand and the best </w:t>
      </w:r>
      <w:r w:rsidR="003767F0">
        <w:rPr>
          <w:rFonts w:eastAsia="Arial" w:cs="Times New Roman"/>
        </w:rPr>
        <w:t xml:space="preserve">way to save time and get best service at their </w:t>
      </w:r>
      <w:r w:rsidR="00F930BE">
        <w:rPr>
          <w:rFonts w:eastAsia="Arial" w:cs="Times New Roman"/>
        </w:rPr>
        <w:t>own place</w:t>
      </w:r>
      <w:r w:rsidRPr="002353BB">
        <w:rPr>
          <w:rFonts w:eastAsia="Arial" w:cs="Times New Roman"/>
        </w:rPr>
        <w:t>.</w:t>
      </w:r>
    </w:p>
    <w:p w:rsidR="00BB7877" w:rsidRPr="00BB7877" w:rsidRDefault="005B3F4B" w:rsidP="00BB7877">
      <w:pPr>
        <w:pStyle w:val="Heading2"/>
      </w:pPr>
      <w:bookmarkStart w:id="9" w:name="_Toc88035047"/>
      <w:r w:rsidRPr="00F1009E">
        <w:t>Problem Definition</w:t>
      </w:r>
      <w:bookmarkEnd w:id="9"/>
    </w:p>
    <w:p w:rsidR="00E64176" w:rsidRDefault="00F1009E" w:rsidP="003B47DC">
      <w:pPr>
        <w:spacing w:line="360" w:lineRule="auto"/>
      </w:pPr>
      <w:r w:rsidRPr="00F1009E">
        <w:rPr>
          <w:rFonts w:eastAsia="Arial" w:cs="Times New Roman"/>
        </w:rPr>
        <w:t>People us</w:t>
      </w:r>
      <w:r w:rsidR="003045FF">
        <w:rPr>
          <w:rFonts w:eastAsia="Arial" w:cs="Times New Roman"/>
        </w:rPr>
        <w:t>ed to go hospital for their small problems</w:t>
      </w:r>
      <w:r w:rsidR="00DE5A35">
        <w:rPr>
          <w:rFonts w:eastAsia="Arial" w:cs="Times New Roman"/>
        </w:rPr>
        <w:t xml:space="preserve"> and  also</w:t>
      </w:r>
      <w:r w:rsidR="003045FF">
        <w:rPr>
          <w:rFonts w:eastAsia="Arial" w:cs="Times New Roman"/>
        </w:rPr>
        <w:t xml:space="preserve"> to inje</w:t>
      </w:r>
      <w:r w:rsidR="00DE5A35">
        <w:rPr>
          <w:rFonts w:eastAsia="Arial" w:cs="Times New Roman"/>
        </w:rPr>
        <w:t>ct medicine to buy medicine and</w:t>
      </w:r>
      <w:r w:rsidR="003045FF">
        <w:rPr>
          <w:rFonts w:eastAsia="Arial" w:cs="Times New Roman"/>
        </w:rPr>
        <w:t xml:space="preserve"> to consult with the doctor about their problems</w:t>
      </w:r>
      <w:r w:rsidR="00DE5A35">
        <w:rPr>
          <w:rFonts w:eastAsia="Arial" w:cs="Times New Roman"/>
        </w:rPr>
        <w:t xml:space="preserve"> is very time and money consuming everytime</w:t>
      </w:r>
      <w:r w:rsidRPr="00F1009E">
        <w:rPr>
          <w:rFonts w:eastAsia="Arial" w:cs="Times New Roman"/>
        </w:rPr>
        <w:t xml:space="preserve">. </w:t>
      </w:r>
      <w:r w:rsidR="003045FF">
        <w:rPr>
          <w:rFonts w:eastAsia="Arial" w:cs="Times New Roman"/>
        </w:rPr>
        <w:t>But now we are providing all services to their own place only</w:t>
      </w:r>
      <w:r w:rsidR="00DE5A35">
        <w:rPr>
          <w:rFonts w:eastAsia="Arial" w:cs="Times New Roman"/>
        </w:rPr>
        <w:t xml:space="preserve"> as per as the peoples needs</w:t>
      </w:r>
      <w:r w:rsidR="003045FF">
        <w:rPr>
          <w:rFonts w:eastAsia="Arial" w:cs="Times New Roman"/>
        </w:rPr>
        <w:t>. Maintaining availability of all</w:t>
      </w:r>
      <w:r>
        <w:rPr>
          <w:rFonts w:eastAsia="Arial" w:cs="Times New Roman"/>
        </w:rPr>
        <w:t xml:space="preserve"> </w:t>
      </w:r>
      <w:r w:rsidR="003045FF">
        <w:rPr>
          <w:rFonts w:eastAsia="Arial" w:cs="Times New Roman"/>
        </w:rPr>
        <w:t>services is the most</w:t>
      </w:r>
      <w:r w:rsidRPr="00F1009E">
        <w:rPr>
          <w:rFonts w:eastAsia="Arial" w:cs="Times New Roman"/>
        </w:rPr>
        <w:t xml:space="preserve"> c</w:t>
      </w:r>
      <w:r w:rsidR="003045FF">
        <w:rPr>
          <w:rFonts w:eastAsia="Arial" w:cs="Times New Roman"/>
        </w:rPr>
        <w:t>hallenging part our services</w:t>
      </w:r>
      <w:r w:rsidR="00E64176">
        <w:rPr>
          <w:rFonts w:eastAsia="Arial" w:cs="Times New Roman"/>
        </w:rPr>
        <w:t>.</w:t>
      </w:r>
      <w:r w:rsidR="00E64176" w:rsidRPr="00E64176">
        <w:rPr>
          <w:rStyle w:val="fontstyle01"/>
        </w:rPr>
        <w:t xml:space="preserve"> </w:t>
      </w:r>
      <w:r w:rsidR="003045FF">
        <w:rPr>
          <w:rFonts w:eastAsia="Arial" w:cs="Times New Roman"/>
        </w:rPr>
        <w:t>As a patient</w:t>
      </w:r>
      <w:r w:rsidR="00E64176" w:rsidRPr="00E64176">
        <w:rPr>
          <w:rFonts w:eastAsia="Arial" w:cs="Times New Roman"/>
        </w:rPr>
        <w:t xml:space="preserve"> we face</w:t>
      </w:r>
      <w:r w:rsidR="00E64176">
        <w:rPr>
          <w:rFonts w:eastAsia="Arial" w:cs="Times New Roman"/>
        </w:rPr>
        <w:t xml:space="preserve"> </w:t>
      </w:r>
      <w:r w:rsidR="00E64176" w:rsidRPr="00E64176">
        <w:rPr>
          <w:rFonts w:eastAsia="Arial" w:cs="Times New Roman"/>
        </w:rPr>
        <w:t>man</w:t>
      </w:r>
      <w:r w:rsidR="003045FF">
        <w:rPr>
          <w:rFonts w:eastAsia="Arial" w:cs="Times New Roman"/>
        </w:rPr>
        <w:t>y difficulties in our daily life</w:t>
      </w:r>
      <w:r w:rsidR="007449A3">
        <w:rPr>
          <w:rFonts w:eastAsia="Arial" w:cs="Times New Roman"/>
        </w:rPr>
        <w:t xml:space="preserve">. Health is the </w:t>
      </w:r>
      <w:r w:rsidR="007449A3">
        <w:rPr>
          <w:rFonts w:eastAsia="Arial" w:cs="Times New Roman"/>
        </w:rPr>
        <w:lastRenderedPageBreak/>
        <w:t>most important thing in our life we keep on track all the health related problems at any time we want</w:t>
      </w:r>
      <w:r w:rsidR="00E64176" w:rsidRPr="00E64176">
        <w:rPr>
          <w:rFonts w:eastAsia="Arial" w:cs="Times New Roman"/>
        </w:rPr>
        <w:t xml:space="preserve"> then we</w:t>
      </w:r>
      <w:r w:rsidR="00E64176">
        <w:rPr>
          <w:rFonts w:eastAsia="Arial" w:cs="Times New Roman"/>
        </w:rPr>
        <w:t xml:space="preserve"> </w:t>
      </w:r>
      <w:r w:rsidR="00E64176" w:rsidRPr="00E64176">
        <w:rPr>
          <w:rFonts w:eastAsia="Arial" w:cs="Times New Roman"/>
        </w:rPr>
        <w:t>can be overcome this problem</w:t>
      </w:r>
      <w:r w:rsidR="007449A3">
        <w:rPr>
          <w:rFonts w:eastAsia="Arial" w:cs="Times New Roman"/>
        </w:rPr>
        <w:t xml:space="preserve"> by taking help of this service</w:t>
      </w:r>
      <w:r w:rsidR="00E64176" w:rsidRPr="00E64176">
        <w:rPr>
          <w:rFonts w:eastAsia="Arial" w:cs="Times New Roman"/>
        </w:rPr>
        <w:t>.</w:t>
      </w:r>
      <w:r w:rsidR="007449A3">
        <w:rPr>
          <w:rFonts w:eastAsia="Arial" w:cs="Times New Roman"/>
        </w:rPr>
        <w:t xml:space="preserve"> Most of the people cannot take care of  their health because of their busy schedule but now with the help of this site people can take care of their health easiy</w:t>
      </w:r>
      <w:r w:rsidR="00E64176">
        <w:rPr>
          <w:rFonts w:eastAsia="Arial" w:cs="Times New Roman"/>
        </w:rPr>
        <w:t>.</w:t>
      </w:r>
      <w:r w:rsidR="00E64176" w:rsidRPr="00E64176">
        <w:rPr>
          <w:rFonts w:eastAsia="Arial" w:cs="Times New Roman"/>
        </w:rPr>
        <w:t xml:space="preserve"> </w:t>
      </w:r>
    </w:p>
    <w:p w:rsidR="00241AA7" w:rsidRPr="00907CAA" w:rsidRDefault="00241AA7" w:rsidP="002250A7">
      <w:pPr>
        <w:pStyle w:val="Heading2"/>
      </w:pPr>
      <w:bookmarkStart w:id="10" w:name="_Toc88035048"/>
      <w:r w:rsidRPr="00907CAA">
        <w:t>Objectives</w:t>
      </w:r>
      <w:bookmarkEnd w:id="10"/>
    </w:p>
    <w:p w:rsidR="00EE170E" w:rsidRDefault="00C071BA" w:rsidP="00EE170E">
      <w:pPr>
        <w:spacing w:line="360" w:lineRule="auto"/>
        <w:rPr>
          <w:rFonts w:eastAsia="Arial" w:cs="Times New Roman"/>
        </w:rPr>
      </w:pPr>
      <w:r>
        <w:rPr>
          <w:rFonts w:eastAsia="Arial" w:cs="Times New Roman"/>
        </w:rPr>
        <w:t>Our goal is to give most of the health related services at their own place</w:t>
      </w:r>
      <w:r w:rsidR="00EE170E" w:rsidRPr="00EE170E">
        <w:rPr>
          <w:rFonts w:eastAsia="Arial" w:cs="Times New Roman"/>
        </w:rPr>
        <w:t xml:space="preserve"> </w:t>
      </w:r>
      <w:r>
        <w:rPr>
          <w:rFonts w:eastAsia="Arial" w:cs="Times New Roman"/>
        </w:rPr>
        <w:t>where patient don’t need to wait in the queue for small hea</w:t>
      </w:r>
      <w:r w:rsidR="00367983">
        <w:rPr>
          <w:rFonts w:eastAsia="Arial" w:cs="Times New Roman"/>
        </w:rPr>
        <w:t>l</w:t>
      </w:r>
      <w:r>
        <w:rPr>
          <w:rFonts w:eastAsia="Arial" w:cs="Times New Roman"/>
        </w:rPr>
        <w:t>th related issues in the hospita</w:t>
      </w:r>
      <w:r w:rsidR="00367983">
        <w:rPr>
          <w:rFonts w:eastAsia="Arial" w:cs="Times New Roman"/>
        </w:rPr>
        <w:t>l</w:t>
      </w:r>
      <w:r w:rsidR="00EE170E" w:rsidRPr="00EE170E">
        <w:rPr>
          <w:rFonts w:eastAsia="Arial" w:cs="Times New Roman"/>
        </w:rPr>
        <w:t>.</w:t>
      </w:r>
    </w:p>
    <w:p w:rsidR="002E6C3C" w:rsidRDefault="00AE3CD3" w:rsidP="00EE170E">
      <w:pPr>
        <w:pStyle w:val="ListBullet"/>
      </w:pPr>
      <w:r>
        <w:t>To provide a all the daily routine services such as dressing the wounds inject  medicine send the blood  sample urine and other samples to the labs etc</w:t>
      </w:r>
      <w:r w:rsidR="002E6C3C">
        <w:t>.</w:t>
      </w:r>
    </w:p>
    <w:p w:rsidR="00065C9D" w:rsidRDefault="002E6C3C" w:rsidP="002E6C3C">
      <w:pPr>
        <w:pStyle w:val="ListBullet"/>
      </w:pPr>
      <w:r w:rsidRPr="002E6C3C">
        <w:t xml:space="preserve"> To save money</w:t>
      </w:r>
      <w:r w:rsidR="00AE3CD3">
        <w:t xml:space="preserve"> and time of the patients we provide the services at any place that patient required.</w:t>
      </w:r>
    </w:p>
    <w:p w:rsidR="000A7F68" w:rsidRDefault="000A7F68" w:rsidP="002E6C3C">
      <w:pPr>
        <w:pStyle w:val="ListBullet"/>
      </w:pPr>
      <w:r w:rsidRPr="000A7F68">
        <w:rPr>
          <w:rFonts w:cs="Times New Roman"/>
          <w:color w:val="000000"/>
          <w:szCs w:val="24"/>
        </w:rPr>
        <w:t>To manage personal</w:t>
      </w:r>
      <w:r w:rsidR="00AE3CD3">
        <w:rPr>
          <w:rFonts w:cs="Times New Roman"/>
          <w:color w:val="000000"/>
          <w:szCs w:val="24"/>
        </w:rPr>
        <w:t xml:space="preserve"> health related issues.</w:t>
      </w:r>
    </w:p>
    <w:p w:rsidR="00065C9D" w:rsidRDefault="006E733F" w:rsidP="00EE170E">
      <w:pPr>
        <w:pStyle w:val="ListBullet"/>
      </w:pPr>
      <w:r>
        <w:t>To provide</w:t>
      </w:r>
      <w:r w:rsidR="00065C9D" w:rsidRPr="00065C9D">
        <w:t xml:space="preserve"> authentication services to secure log in and store data.</w:t>
      </w:r>
    </w:p>
    <w:p w:rsidR="00EE170E" w:rsidRDefault="006E733F" w:rsidP="00EE170E">
      <w:pPr>
        <w:pStyle w:val="ListBullet"/>
      </w:pPr>
      <w:r>
        <w:t>To review</w:t>
      </w:r>
      <w:r w:rsidR="00EE170E" w:rsidRPr="00EE170E">
        <w:t xml:space="preserve"> the reports daily, weekly, monthly or yearly.</w:t>
      </w:r>
    </w:p>
    <w:p w:rsidR="00065C9D" w:rsidRPr="00EE170E" w:rsidRDefault="00EB3600" w:rsidP="00EB3600">
      <w:pPr>
        <w:pStyle w:val="ListBullet"/>
        <w:jc w:val="left"/>
      </w:pPr>
      <w:r>
        <w:t xml:space="preserve">To visualize </w:t>
      </w:r>
      <w:r w:rsidR="000E193D">
        <w:t>income</w:t>
      </w:r>
      <w:r w:rsidR="000A7F68">
        <w:t>s</w:t>
      </w:r>
      <w:r>
        <w:t xml:space="preserve"> and </w:t>
      </w:r>
      <w:r w:rsidR="000E193D">
        <w:t>expenses</w:t>
      </w:r>
      <w:r w:rsidR="000E193D">
        <w:rPr>
          <w:rFonts w:eastAsia="Arial" w:cs="Times New Roman"/>
        </w:rPr>
        <w:t>.</w:t>
      </w:r>
      <w:r w:rsidR="00065C9D" w:rsidRPr="00065C9D">
        <w:br/>
      </w:r>
    </w:p>
    <w:p w:rsidR="006B6986" w:rsidRDefault="006B6986" w:rsidP="006B6986">
      <w:pPr>
        <w:pStyle w:val="Heading2"/>
      </w:pPr>
      <w:bookmarkStart w:id="11" w:name="_Toc88035049"/>
      <w:r>
        <w:t>Background</w:t>
      </w:r>
      <w:bookmarkEnd w:id="11"/>
      <w:r>
        <w:t xml:space="preserve"> </w:t>
      </w:r>
    </w:p>
    <w:p w:rsidR="0058282F" w:rsidRDefault="00DE5A35" w:rsidP="0058282F">
      <w:pPr>
        <w:spacing w:line="360" w:lineRule="auto"/>
        <w:rPr>
          <w:rFonts w:eastAsia="Arial" w:cs="Times New Roman"/>
        </w:rPr>
      </w:pPr>
      <w:r>
        <w:rPr>
          <w:rFonts w:eastAsia="Arial" w:cs="Times New Roman"/>
        </w:rPr>
        <w:t xml:space="preserve">People a wants their healthy life but every time they are unable to take care of their selves and also due to the busy life they feel to time consuming to go hospital stand in the queue to meet with the doctor. Now a days people do not go hospitals until they get serious health problems due to their busy schedule. So to overcome such problems like go to hospitals for small checkups like urine test, blood test, to inject </w:t>
      </w:r>
      <w:r w:rsidR="00F302C3">
        <w:rPr>
          <w:rFonts w:eastAsia="Arial" w:cs="Times New Roman"/>
        </w:rPr>
        <w:t>medicine</w:t>
      </w:r>
      <w:r>
        <w:rPr>
          <w:rFonts w:eastAsia="Arial" w:cs="Times New Roman"/>
        </w:rPr>
        <w:t xml:space="preserve">, </w:t>
      </w:r>
      <w:r w:rsidR="00F302C3">
        <w:rPr>
          <w:rFonts w:eastAsia="Arial" w:cs="Times New Roman"/>
        </w:rPr>
        <w:t xml:space="preserve">counseling with doctors and for other such small problems we brought a service which gives most of the health related services to their homes or work places before they get serious illnesses.  </w:t>
      </w:r>
      <w:r>
        <w:rPr>
          <w:rFonts w:eastAsia="Arial" w:cs="Times New Roman"/>
        </w:rPr>
        <w:t xml:space="preserve"> </w:t>
      </w:r>
      <w:r w:rsidR="00F302C3">
        <w:rPr>
          <w:rFonts w:eastAsia="Arial" w:cs="Times New Roman"/>
        </w:rPr>
        <w:t>Peoples do not worry about their problems if they run with us, we are providing most of the services at the door only. R</w:t>
      </w:r>
      <w:r w:rsidR="006B6986" w:rsidRPr="005B3F4B">
        <w:rPr>
          <w:rFonts w:eastAsia="Arial" w:cs="Times New Roman"/>
        </w:rPr>
        <w:t xml:space="preserve">esearch and analysis of lot people's lifestyle and interest we found they are willing to use such a system or application to make their </w:t>
      </w:r>
      <w:r w:rsidR="00F302C3">
        <w:rPr>
          <w:rFonts w:eastAsia="Arial" w:cs="Times New Roman"/>
        </w:rPr>
        <w:t>life easier to take care of their health and their beloved once and family members</w:t>
      </w:r>
      <w:r w:rsidR="006B6986" w:rsidRPr="005B3F4B">
        <w:rPr>
          <w:rFonts w:eastAsia="Arial" w:cs="Times New Roman"/>
        </w:rPr>
        <w:t>. Motivation of developing this application comes from helping people to make their life easier.</w:t>
      </w:r>
    </w:p>
    <w:p w:rsidR="00324F5B" w:rsidRDefault="00324F5B" w:rsidP="0058282F">
      <w:pPr>
        <w:spacing w:line="360" w:lineRule="auto"/>
        <w:rPr>
          <w:rFonts w:eastAsia="Arial" w:cs="Times New Roman"/>
        </w:rPr>
      </w:pPr>
    </w:p>
    <w:p w:rsidR="00324F5B" w:rsidRDefault="00324F5B" w:rsidP="0058282F">
      <w:pPr>
        <w:spacing w:line="360" w:lineRule="auto"/>
        <w:rPr>
          <w:rFonts w:eastAsia="Arial" w:cs="Times New Roman"/>
        </w:rPr>
      </w:pPr>
    </w:p>
    <w:p w:rsidR="008D632E" w:rsidRPr="008D632E" w:rsidRDefault="00324F5B" w:rsidP="008D632E">
      <w:pPr>
        <w:pStyle w:val="Heading2"/>
        <w:rPr>
          <w:rFonts w:cs="Times New Roman"/>
        </w:rPr>
      </w:pPr>
      <w:bookmarkStart w:id="12" w:name="_Toc88035050"/>
      <w:r w:rsidRPr="00F1717E">
        <w:rPr>
          <w:rFonts w:cs="Times New Roman"/>
        </w:rPr>
        <w:t>Brief Introduction of Organization</w:t>
      </w:r>
      <w:bookmarkEnd w:id="12"/>
    </w:p>
    <w:p w:rsidR="008D632E" w:rsidRPr="008D632E" w:rsidRDefault="00324F5B" w:rsidP="00CA76CE">
      <w:pPr>
        <w:pStyle w:val="Heading3"/>
      </w:pPr>
      <w:bookmarkStart w:id="13" w:name="_Toc88035051"/>
      <w:r w:rsidRPr="008D632E">
        <w:t>About Organization</w:t>
      </w:r>
      <w:bookmarkEnd w:id="13"/>
    </w:p>
    <w:p w:rsidR="00324F5B" w:rsidRPr="008D632E" w:rsidRDefault="00360C98" w:rsidP="00342375">
      <w:r>
        <w:t>Beginning of Innovative Generation is a national company based on Mahendranagar</w:t>
      </w:r>
      <w:r w:rsidR="00324F5B" w:rsidRPr="008D632E">
        <w:t>. It is a company that can cater to every skill requirement, creating flawless digital solutions across both web and mobile platforms. It is the company that is focused on to provide clients with the stable system, steady and available on-line with minimum downtime.</w:t>
      </w:r>
    </w:p>
    <w:p w:rsidR="00324F5B" w:rsidRPr="00F1717E" w:rsidRDefault="00360C98" w:rsidP="00342375">
      <w:r>
        <w:t>Beginning of Innovative Generation</w:t>
      </w:r>
      <w:r w:rsidR="00324F5B" w:rsidRPr="00F1717E">
        <w:t xml:space="preserve"> is dedicated towards achieving excellence in the IT sector. Since its establishment various websites and mobile application has been created under its pioneer ship. </w:t>
      </w:r>
      <w:r>
        <w:t>Beginning of Innovative Generation</w:t>
      </w:r>
      <w:r w:rsidR="00324F5B" w:rsidRPr="00F1717E">
        <w:t xml:space="preserve"> mainly </w:t>
      </w:r>
      <w:r w:rsidR="008D632E" w:rsidRPr="00F1717E">
        <w:t>develops</w:t>
      </w:r>
      <w:r w:rsidR="00324F5B" w:rsidRPr="00F1717E">
        <w:t xml:space="preserve"> and </w:t>
      </w:r>
      <w:r w:rsidR="008D632E" w:rsidRPr="00F1717E">
        <w:t>deploys</w:t>
      </w:r>
      <w:r w:rsidR="00324F5B" w:rsidRPr="00F1717E">
        <w:t xml:space="preserve"> web application whose app </w:t>
      </w:r>
      <w:r w:rsidR="008D632E" w:rsidRPr="00F1717E">
        <w:t>is</w:t>
      </w:r>
      <w:r w:rsidR="00324F5B" w:rsidRPr="00F1717E">
        <w:t xml:space="preserve"> currently being running in Ecommerce sectors and many fields. </w:t>
      </w:r>
      <w:r w:rsidR="00545733">
        <w:t xml:space="preserve">Beginning of Innovative Generation </w:t>
      </w:r>
      <w:r w:rsidR="00324F5B" w:rsidRPr="00F1717E">
        <w:t>has a native android developer team dedicated for the development of mobile application and web page developer for development of web pages and web applications. The team consists of highly qualified and skilled software engineers continuously working for the development of highly specified products.</w:t>
      </w:r>
    </w:p>
    <w:p w:rsidR="008D632E" w:rsidRDefault="008D632E" w:rsidP="00CA76CE">
      <w:pPr>
        <w:pStyle w:val="Heading3"/>
      </w:pPr>
      <w:bookmarkStart w:id="14" w:name="_Toc88035052"/>
      <w:r w:rsidRPr="008D632E">
        <w:t>Services Offered by Organization</w:t>
      </w:r>
      <w:bookmarkEnd w:id="14"/>
    </w:p>
    <w:p w:rsidR="008D632E" w:rsidRPr="00F1717E" w:rsidRDefault="00127067" w:rsidP="008D632E">
      <w:pPr>
        <w:spacing w:line="360" w:lineRule="auto"/>
      </w:pPr>
      <w:r>
        <w:rPr>
          <w:szCs w:val="27"/>
        </w:rPr>
        <w:t xml:space="preserve">The key rationale that </w:t>
      </w:r>
      <w:r>
        <w:t>Beginning of Innovative Generation</w:t>
      </w:r>
      <w:r w:rsidR="008D632E" w:rsidRPr="008D632E">
        <w:rPr>
          <w:szCs w:val="27"/>
        </w:rPr>
        <w:t xml:space="preserve"> follows is that it encourages</w:t>
      </w:r>
      <w:r w:rsidR="008D632E" w:rsidRPr="00F1717E">
        <w:t xml:space="preserve"> well defined project structures and methodologies to design and develop each product and service offering that meets the requirements. The company also keeps its team of technical staffs’ side by side with the latest technology trends. These trends are generally the ones that shape the dynamics of IT and IT enabled solutions market.</w:t>
      </w:r>
    </w:p>
    <w:p w:rsidR="008D632E" w:rsidRPr="00F1717E" w:rsidRDefault="004E5288" w:rsidP="008D632E">
      <w:r>
        <w:t>Beginning of Innovative Generation</w:t>
      </w:r>
      <w:r w:rsidR="008D632E" w:rsidRPr="00F1717E">
        <w:t xml:space="preserve"> also follows another rationale customer centric approach in the products development and service delivery. This approach drives the company towards strategic orientation to offer specialized and cost -effective technology services according to the clients’ requirements.</w:t>
      </w:r>
    </w:p>
    <w:p w:rsidR="008D632E" w:rsidRPr="00F1717E" w:rsidRDefault="008D632E" w:rsidP="008D632E">
      <w:r w:rsidRPr="00F1717E">
        <w:t xml:space="preserve">By following these rationales, </w:t>
      </w:r>
      <w:r w:rsidR="00EF6CD7">
        <w:t xml:space="preserve">Beginning of Innovative Generation </w:t>
      </w:r>
      <w:r w:rsidRPr="00F1717E">
        <w:t>provide following services:</w:t>
      </w:r>
    </w:p>
    <w:p w:rsidR="008D632E" w:rsidRPr="00F1717E" w:rsidRDefault="008D632E" w:rsidP="008D632E">
      <w:pPr>
        <w:pStyle w:val="ListParagraph"/>
        <w:numPr>
          <w:ilvl w:val="0"/>
          <w:numId w:val="41"/>
        </w:numPr>
        <w:spacing w:after="160" w:line="360" w:lineRule="auto"/>
      </w:pPr>
      <w:r w:rsidRPr="00F1717E">
        <w:t>Digital Marketing</w:t>
      </w:r>
    </w:p>
    <w:p w:rsidR="008D632E" w:rsidRPr="00F1717E" w:rsidRDefault="008D632E" w:rsidP="008D632E">
      <w:pPr>
        <w:pStyle w:val="ListParagraph"/>
        <w:numPr>
          <w:ilvl w:val="0"/>
          <w:numId w:val="41"/>
        </w:numPr>
        <w:spacing w:after="160" w:line="360" w:lineRule="auto"/>
      </w:pPr>
      <w:r w:rsidRPr="00F1717E">
        <w:t>Mobile Application Development</w:t>
      </w:r>
    </w:p>
    <w:p w:rsidR="008D632E" w:rsidRPr="00F1717E" w:rsidRDefault="008D632E" w:rsidP="008D632E">
      <w:pPr>
        <w:pStyle w:val="ListParagraph"/>
        <w:numPr>
          <w:ilvl w:val="0"/>
          <w:numId w:val="41"/>
        </w:numPr>
        <w:spacing w:after="160" w:line="360" w:lineRule="auto"/>
      </w:pPr>
      <w:r w:rsidRPr="00F1717E">
        <w:lastRenderedPageBreak/>
        <w:t>Web Development</w:t>
      </w:r>
    </w:p>
    <w:p w:rsidR="00324F5B" w:rsidRDefault="008D632E" w:rsidP="00324F5B">
      <w:pPr>
        <w:pStyle w:val="ListParagraph"/>
        <w:numPr>
          <w:ilvl w:val="0"/>
          <w:numId w:val="41"/>
        </w:numPr>
        <w:spacing w:after="160" w:line="360" w:lineRule="auto"/>
      </w:pPr>
      <w:r w:rsidRPr="00F1717E">
        <w:t>Search Engine Optimization</w:t>
      </w:r>
    </w:p>
    <w:p w:rsidR="008D632E" w:rsidRDefault="008D632E" w:rsidP="00CA76CE">
      <w:pPr>
        <w:pStyle w:val="Heading3"/>
      </w:pPr>
      <w:bookmarkStart w:id="15" w:name="_Toc88035053"/>
      <w:r w:rsidRPr="00F1717E">
        <w:t>Organization Hierarchy</w:t>
      </w:r>
      <w:bookmarkEnd w:id="15"/>
    </w:p>
    <w:p w:rsidR="008D632E" w:rsidRDefault="008D632E" w:rsidP="008D632E">
      <w:r w:rsidRPr="00F1717E">
        <w:t xml:space="preserve">The organization structure or form of an organization has evolved in order to perform the various roles of the organization and also to provide the services efficiently and effectively. Organizations are usually organized according to the functions they perform to the extent possible so that the company can run smoothly. </w:t>
      </w:r>
      <w:r w:rsidR="00EC2021">
        <w:t xml:space="preserve">Beginning of Innovative Generation </w:t>
      </w:r>
      <w:r w:rsidRPr="00F1717E">
        <w:t>also has functional organization structure. The structure of</w:t>
      </w:r>
      <w:r>
        <w:t xml:space="preserve"> </w:t>
      </w:r>
      <w:r w:rsidR="00C523AE">
        <w:t xml:space="preserve">Beginning of Innovative Generation </w:t>
      </w:r>
      <w:r w:rsidRPr="00F1717E">
        <w:t xml:space="preserve">is such that it facilitates all the functions carried out by the whole organization. The company has many departments to facilitate the business process that have good co-ordination amongst each other. The organization has a line of authority that flows from top to the bottom of the organizational hierarchy however the flow of information in </w:t>
      </w:r>
      <w:r w:rsidR="00C523AE">
        <w:t>Beginning of Innovative Generation</w:t>
      </w:r>
      <w:r w:rsidRPr="00F1717E">
        <w:t xml:space="preserve"> is as follows:</w:t>
      </w:r>
    </w:p>
    <w:p w:rsidR="008D632E" w:rsidRDefault="008D632E" w:rsidP="008D632E">
      <w:pPr>
        <w:jc w:val="center"/>
      </w:pPr>
      <w:r w:rsidRPr="008D632E">
        <w:rPr>
          <w:noProof/>
          <w:lang w:bidi="ar-SA"/>
        </w:rPr>
        <w:drawing>
          <wp:inline distT="0" distB="0" distL="0" distR="0">
            <wp:extent cx="4695825" cy="3873631"/>
            <wp:effectExtent l="1905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4704523" cy="3880806"/>
                    </a:xfrm>
                    <a:prstGeom prst="rect">
                      <a:avLst/>
                    </a:prstGeom>
                    <a:noFill/>
                    <a:ln>
                      <a:noFill/>
                    </a:ln>
                  </pic:spPr>
                </pic:pic>
              </a:graphicData>
            </a:graphic>
          </wp:inline>
        </w:drawing>
      </w:r>
    </w:p>
    <w:p w:rsidR="008D632E" w:rsidRDefault="008D632E" w:rsidP="008D632E">
      <w:pPr>
        <w:jc w:val="center"/>
      </w:pPr>
      <w:r>
        <w:t xml:space="preserve">Figure 1.1 </w:t>
      </w:r>
      <w:r w:rsidRPr="00F1717E">
        <w:t>Organization Hierarchy</w:t>
      </w:r>
    </w:p>
    <w:p w:rsidR="00F078FF" w:rsidRDefault="00F078FF" w:rsidP="008D632E">
      <w:pPr>
        <w:jc w:val="center"/>
      </w:pPr>
    </w:p>
    <w:p w:rsidR="0075166C" w:rsidRDefault="0075166C" w:rsidP="008D632E">
      <w:pPr>
        <w:jc w:val="center"/>
      </w:pPr>
    </w:p>
    <w:p w:rsidR="008D632E" w:rsidRDefault="00F0053A" w:rsidP="00CA76CE">
      <w:pPr>
        <w:pStyle w:val="Heading3"/>
      </w:pPr>
      <w:bookmarkStart w:id="16" w:name="_Toc88035054"/>
      <w:r>
        <w:lastRenderedPageBreak/>
        <w:t>Contact Information</w:t>
      </w:r>
      <w:bookmarkEnd w:id="16"/>
    </w:p>
    <w:p w:rsidR="00F0053A" w:rsidRDefault="00F0053A" w:rsidP="00F0053A">
      <w:r>
        <w:t xml:space="preserve">Name of </w:t>
      </w:r>
      <w:r w:rsidR="00F9134E">
        <w:t xml:space="preserve">organization: </w:t>
      </w:r>
      <w:r w:rsidR="0045381B">
        <w:t>Beginning Of Innovative Generatio</w:t>
      </w:r>
      <w:r w:rsidR="00A26815">
        <w:t>n</w:t>
      </w:r>
    </w:p>
    <w:p w:rsidR="00F0053A" w:rsidRDefault="00F0053A" w:rsidP="00F0053A">
      <w:r>
        <w:t xml:space="preserve">Address: </w:t>
      </w:r>
      <w:r w:rsidR="00F9134E">
        <w:t xml:space="preserve"> </w:t>
      </w:r>
      <w:r w:rsidR="004231B5">
        <w:t>Mahendranagar, Kanchanpur</w:t>
      </w:r>
    </w:p>
    <w:p w:rsidR="00F0053A" w:rsidRDefault="00F0053A" w:rsidP="00F0053A">
      <w:r>
        <w:t xml:space="preserve">Telephone: +977- </w:t>
      </w:r>
      <w:r w:rsidR="0045381B">
        <w:t>9864832233</w:t>
      </w:r>
    </w:p>
    <w:p w:rsidR="00F0053A" w:rsidRDefault="00F0053A" w:rsidP="00F0053A">
      <w:r>
        <w:t>Email</w:t>
      </w:r>
      <w:r w:rsidR="00F9134E">
        <w:t xml:space="preserve">: </w:t>
      </w:r>
      <w:hyperlink r:id="rId14" w:history="1">
        <w:r w:rsidR="00405616" w:rsidRPr="00FC3EDD">
          <w:rPr>
            <w:rStyle w:val="Hyperlink"/>
          </w:rPr>
          <w:t>Gibmnr@gmail.com.np</w:t>
        </w:r>
      </w:hyperlink>
    </w:p>
    <w:p w:rsidR="00F0053A" w:rsidRDefault="00F0053A" w:rsidP="00F0053A">
      <w:r>
        <w:t xml:space="preserve">Opening Hours: </w:t>
      </w:r>
      <w:r w:rsidR="00F9134E">
        <w:t xml:space="preserve"> </w:t>
      </w:r>
      <w:r>
        <w:t>10.00 AM – 5.00 PM</w:t>
      </w:r>
    </w:p>
    <w:p w:rsidR="00830A2B" w:rsidRDefault="00830A2B" w:rsidP="00830A2B">
      <w:pPr>
        <w:pStyle w:val="Heading2"/>
      </w:pPr>
      <w:bookmarkStart w:id="17" w:name="_Toc88035055"/>
      <w:r>
        <w:t>Internship Details</w:t>
      </w:r>
      <w:bookmarkEnd w:id="17"/>
    </w:p>
    <w:p w:rsidR="00830A2B" w:rsidRDefault="00830A2B" w:rsidP="00830A2B">
      <w:r>
        <w:t xml:space="preserve">The internship was done at the Zenlab Pvt. Ltd., New Road, Kathmandu under the mentorship of Mr. </w:t>
      </w:r>
      <w:r w:rsidR="008F630A">
        <w:t>Amit Kumar Joshi</w:t>
      </w:r>
      <w:r>
        <w:t xml:space="preserve"> senior developer of the organization. The detail regarding internship is mentioned below: </w:t>
      </w:r>
    </w:p>
    <w:p w:rsidR="00830A2B" w:rsidRDefault="00830A2B" w:rsidP="00830A2B">
      <w:r>
        <w:t xml:space="preserve">Organization: </w:t>
      </w:r>
      <w:r w:rsidR="00A26815">
        <w:t>Beginning Of Innovative Generation</w:t>
      </w:r>
    </w:p>
    <w:p w:rsidR="00830A2B" w:rsidRDefault="00830A2B" w:rsidP="00830A2B">
      <w:r>
        <w:t xml:space="preserve">Address: </w:t>
      </w:r>
      <w:r w:rsidR="00405616">
        <w:t>Mahendranagar, Kanchanpur</w:t>
      </w:r>
      <w:r>
        <w:t xml:space="preserve"> </w:t>
      </w:r>
    </w:p>
    <w:p w:rsidR="00830A2B" w:rsidRDefault="00830A2B" w:rsidP="00830A2B">
      <w:r>
        <w:t xml:space="preserve">Mentor: Mr. </w:t>
      </w:r>
      <w:r w:rsidR="00405616">
        <w:t>Amit Kumar Joshi</w:t>
      </w:r>
    </w:p>
    <w:p w:rsidR="00830A2B" w:rsidRDefault="00830A2B" w:rsidP="00830A2B">
      <w:r>
        <w:t>Mentor’s Designation: IT Department</w:t>
      </w:r>
    </w:p>
    <w:p w:rsidR="00830A2B" w:rsidRDefault="00830A2B" w:rsidP="00830A2B">
      <w:r>
        <w:t>Mentor’s Position: Senior Developer</w:t>
      </w:r>
    </w:p>
    <w:p w:rsidR="00830A2B" w:rsidRDefault="008970EE" w:rsidP="00830A2B">
      <w:r>
        <w:t>Intern</w:t>
      </w:r>
      <w:r w:rsidR="00830A2B">
        <w:t xml:space="preserve">: </w:t>
      </w:r>
      <w:r w:rsidR="00405616">
        <w:t>Yogendra Dhami</w:t>
      </w:r>
    </w:p>
    <w:p w:rsidR="00830A2B" w:rsidRDefault="00830A2B" w:rsidP="00830A2B">
      <w:r>
        <w:t xml:space="preserve"> Interned </w:t>
      </w:r>
      <w:r w:rsidR="003559A7">
        <w:t>as:</w:t>
      </w:r>
      <w:r>
        <w:t xml:space="preserve"> Web Designing (Frontend) and Web Development (Backend)</w:t>
      </w:r>
    </w:p>
    <w:p w:rsidR="00830A2B" w:rsidRDefault="00830A2B" w:rsidP="00830A2B">
      <w:r>
        <w:t xml:space="preserve"> Intern </w:t>
      </w:r>
      <w:r w:rsidR="003559A7">
        <w:t>Duration:</w:t>
      </w:r>
      <w:r>
        <w:t xml:space="preserve"> 3 Months </w:t>
      </w:r>
    </w:p>
    <w:p w:rsidR="003559A7" w:rsidRDefault="003559A7" w:rsidP="00830A2B">
      <w:r>
        <w:t>Office Hours: 10.00 AM – 5.00 PM</w:t>
      </w:r>
    </w:p>
    <w:p w:rsidR="00830A2B" w:rsidRDefault="00830A2B" w:rsidP="00830A2B">
      <w:r>
        <w:t xml:space="preserve">Working </w:t>
      </w:r>
      <w:r w:rsidR="003559A7">
        <w:t>Days:</w:t>
      </w:r>
      <w:r>
        <w:t xml:space="preserve"> </w:t>
      </w:r>
      <w:r w:rsidR="003559A7">
        <w:t>5 Days per Week (</w:t>
      </w:r>
      <w:r>
        <w:t>Sunday-Friday</w:t>
      </w:r>
      <w:r w:rsidR="003559A7">
        <w:t>)</w:t>
      </w:r>
    </w:p>
    <w:p w:rsidR="003559A7" w:rsidRDefault="003559A7" w:rsidP="00830A2B"/>
    <w:p w:rsidR="003559A7" w:rsidRDefault="003559A7" w:rsidP="00830A2B"/>
    <w:p w:rsidR="003559A7" w:rsidRDefault="003559A7" w:rsidP="00830A2B"/>
    <w:p w:rsidR="00F078FF" w:rsidRDefault="00F078FF" w:rsidP="00830A2B"/>
    <w:p w:rsidR="003559A7" w:rsidRPr="003559A7" w:rsidRDefault="003559A7" w:rsidP="003559A7">
      <w:pPr>
        <w:pStyle w:val="Heading2"/>
        <w:rPr>
          <w:rFonts w:cs="Times New Roman"/>
        </w:rPr>
      </w:pPr>
      <w:bookmarkStart w:id="18" w:name="_Toc88035056"/>
      <w:r w:rsidRPr="00F1717E">
        <w:rPr>
          <w:rFonts w:cs="Times New Roman"/>
        </w:rPr>
        <w:lastRenderedPageBreak/>
        <w:t>Internship Placement Details</w:t>
      </w:r>
      <w:bookmarkEnd w:id="18"/>
    </w:p>
    <w:p w:rsidR="003559A7" w:rsidRDefault="003559A7" w:rsidP="003559A7">
      <w:r w:rsidRPr="00F1717E">
        <w:t>The internship is done as a partial fulfillment of requirements of the Bachelor’s degree in Computer Science and Information Technology under Tribhuvan University. The internship is assigned six credit hours (minimum of ten weeks or 180 hours long) as a part of course requirement. The organization followed a systematic process for selection. First of all, the organization carried out an interview which was followed with a programming task to test the candidate’s adaptability to new problems.</w:t>
      </w:r>
    </w:p>
    <w:p w:rsidR="00DC302C" w:rsidRPr="00F1717E" w:rsidRDefault="00DC302C" w:rsidP="00CA76CE">
      <w:pPr>
        <w:pStyle w:val="Heading3"/>
      </w:pPr>
      <w:bookmarkStart w:id="19" w:name="_Toc88035057"/>
      <w:r w:rsidRPr="00F1717E">
        <w:t>Organization Selection</w:t>
      </w:r>
      <w:bookmarkEnd w:id="19"/>
    </w:p>
    <w:p w:rsidR="00DC302C" w:rsidRDefault="00DC302C" w:rsidP="00DC302C">
      <w:r w:rsidRPr="00F1717E">
        <w:t xml:space="preserve">Among the various criteria and sectors provided to us in internship prerequisite statement, </w:t>
      </w:r>
      <w:r>
        <w:t>web application design and development</w:t>
      </w:r>
      <w:r w:rsidRPr="00F1717E">
        <w:t xml:space="preserve"> was chosen. Various organization were short listed and approached out of which the organization with the best worthwhile offer and environment was selected.</w:t>
      </w:r>
    </w:p>
    <w:p w:rsidR="00DC302C" w:rsidRPr="00F1717E" w:rsidRDefault="00DC302C" w:rsidP="00DC302C">
      <w:r w:rsidRPr="00F1717E">
        <w:t>The course of study allows us to acquire knowledge on various aspects of Information Technology. This course provides a mix of information technology which helps the student not only gain the technical expertise and familiarize with skills required in an organization. It gives an opportunity for a good exposure to the various knowledge and expertise learnt throughout the course.</w:t>
      </w:r>
    </w:p>
    <w:p w:rsidR="00DC302C" w:rsidRDefault="00DC302C" w:rsidP="00DC302C">
      <w:r w:rsidRPr="00F1717E">
        <w:t xml:space="preserve">Various organizations had been short listed and approached out of which </w:t>
      </w:r>
      <w:r w:rsidR="00EE3D72">
        <w:t xml:space="preserve">Beginning of Innovative Generation </w:t>
      </w:r>
      <w:r w:rsidRPr="00F1717E">
        <w:t xml:space="preserve">was chosen, because of its best worthwhile offer and environment; mainly the youth driven and innovation charged influence. </w:t>
      </w:r>
      <w:r w:rsidR="00BF60BE">
        <w:t>Beginning of Innovative Generation</w:t>
      </w:r>
      <w:r w:rsidRPr="00F1717E">
        <w:t xml:space="preserve"> has offered many opportunities and infrastructure required in order to understand the technical aspects of a real-world scenario.</w:t>
      </w:r>
    </w:p>
    <w:p w:rsidR="009F48E9" w:rsidRDefault="009F48E9" w:rsidP="00CA76CE">
      <w:pPr>
        <w:pStyle w:val="Heading3"/>
      </w:pPr>
      <w:bookmarkStart w:id="20" w:name="_Toc88035058"/>
      <w:r w:rsidRPr="00F1717E">
        <w:t>Placement</w:t>
      </w:r>
      <w:bookmarkEnd w:id="20"/>
    </w:p>
    <w:p w:rsidR="009F48E9" w:rsidRPr="00F1717E" w:rsidRDefault="009F48E9" w:rsidP="009F48E9">
      <w:r w:rsidRPr="00F1717E">
        <w:t>During the internship tenure, author was provided with simple and comfortable work space at the organization. A dedicated mentor was also assigned to the author to ensure that the project runs smoothly and stays focused on the author’s criteria for success. The author was treated as staff, rather than an intern, with the access to the very information of the organization, its organizational resources, information and equipment. As per the norms of the organization, author was provided with the allowance.</w:t>
      </w:r>
    </w:p>
    <w:p w:rsidR="009F48E9" w:rsidRPr="00F1717E" w:rsidRDefault="009F48E9" w:rsidP="00CA76CE">
      <w:pPr>
        <w:pStyle w:val="Heading3"/>
      </w:pPr>
      <w:bookmarkStart w:id="21" w:name="_Toc33904318"/>
      <w:bookmarkStart w:id="22" w:name="_Toc88035059"/>
      <w:r w:rsidRPr="00F1717E">
        <w:t>Roles and Responsibilities</w:t>
      </w:r>
      <w:bookmarkEnd w:id="21"/>
      <w:bookmarkEnd w:id="22"/>
    </w:p>
    <w:p w:rsidR="009F48E9" w:rsidRPr="00F1717E" w:rsidRDefault="009F48E9" w:rsidP="009F48E9">
      <w:r w:rsidRPr="00F1717E">
        <w:t xml:space="preserve">Various tasks and activities were involved at the three months internship at </w:t>
      </w:r>
      <w:r w:rsidR="00E862BC">
        <w:t xml:space="preserve">Beginning of Innovative Generation </w:t>
      </w:r>
      <w:r w:rsidRPr="00F1717E">
        <w:t xml:space="preserve">as per the requirement of the project and the organization. A </w:t>
      </w:r>
      <w:r w:rsidRPr="00F1717E">
        <w:lastRenderedPageBreak/>
        <w:t xml:space="preserve">project was handed to the author as soon as the internship started. Quantified, relevant and detailed information of requirements were provided to the author. A study must be done in sophisticated technologies that have proliferated as users demanded increased capability, more power, and greater flexibility to adapt to their specific requirements. Application installments and basic configuration were the initial tasks. The target was to deliver a full - fledged web-based system by using different languages like HTML, CSS, Bootstrap, JavaScript and </w:t>
      </w:r>
      <w:r>
        <w:t>P</w:t>
      </w:r>
      <w:r w:rsidR="00B72510">
        <w:t>hp</w:t>
      </w:r>
      <w:r w:rsidRPr="00F1717E">
        <w:t>.</w:t>
      </w:r>
    </w:p>
    <w:p w:rsidR="009F48E9" w:rsidRPr="00F1717E" w:rsidRDefault="009F48E9" w:rsidP="009F48E9">
      <w:r w:rsidRPr="00F1717E">
        <w:t>Hence, to meet the objective, this internship required extensive preliminary studies about the core JavaScript, HTML, CSS etc. The study was required not only to understand the subject but also to realize the solutions to the existing problems and implementing the findings from the study was another bigger challenge. Learning how to use the debugging tools to figure out what’s going on with project was also a challenge.</w:t>
      </w:r>
    </w:p>
    <w:p w:rsidR="009F48E9" w:rsidRDefault="009F48E9" w:rsidP="009F48E9">
      <w:r w:rsidRPr="00F1717E">
        <w:t>Teamwork is important in an organization because of the scope of the work it performs on a daily basis. Effective communication with the author’s team and the mentor eliminates confusion and can foster a healthy workplace. Moderate meetings and communication via email and telephone helped to stay updated with the project. Extensive study of current system, presentations of study analysis and practical implementations made the process of completing tasks and project much more smoothly.</w:t>
      </w:r>
    </w:p>
    <w:p w:rsidR="009F48E9" w:rsidRDefault="009F48E9">
      <w:r>
        <w:br w:type="page"/>
      </w:r>
    </w:p>
    <w:p w:rsidR="009F48E9" w:rsidRDefault="009F48E9" w:rsidP="009F48E9"/>
    <w:p w:rsidR="009F48E9" w:rsidRDefault="009F48E9" w:rsidP="00CA76CE">
      <w:pPr>
        <w:pStyle w:val="Heading3"/>
      </w:pPr>
      <w:bookmarkStart w:id="23" w:name="_Toc88035060"/>
      <w:r w:rsidRPr="00F1717E">
        <w:t>Details of the work done</w:t>
      </w:r>
      <w:bookmarkEnd w:id="23"/>
    </w:p>
    <w:tbl>
      <w:tblPr>
        <w:tblStyle w:val="TableGrid"/>
        <w:tblW w:w="8872" w:type="dxa"/>
        <w:tblLook w:val="04A0"/>
      </w:tblPr>
      <w:tblGrid>
        <w:gridCol w:w="4436"/>
        <w:gridCol w:w="4436"/>
      </w:tblGrid>
      <w:tr w:rsidR="009F48E9" w:rsidRPr="00F1717E" w:rsidTr="009F48E9">
        <w:trPr>
          <w:trHeight w:val="305"/>
        </w:trPr>
        <w:tc>
          <w:tcPr>
            <w:tcW w:w="4436" w:type="dxa"/>
          </w:tcPr>
          <w:p w:rsidR="009F48E9" w:rsidRPr="00F1717E" w:rsidRDefault="009F48E9" w:rsidP="00692ADD">
            <w:pPr>
              <w:jc w:val="center"/>
              <w:rPr>
                <w:rFonts w:cs="Times New Roman"/>
                <w:b/>
                <w:bCs/>
              </w:rPr>
            </w:pPr>
            <w:r w:rsidRPr="00F1717E">
              <w:rPr>
                <w:rFonts w:cs="Times New Roman"/>
                <w:b/>
                <w:bCs/>
              </w:rPr>
              <w:t>Week</w:t>
            </w:r>
          </w:p>
        </w:tc>
        <w:tc>
          <w:tcPr>
            <w:tcW w:w="4436" w:type="dxa"/>
          </w:tcPr>
          <w:p w:rsidR="009F48E9" w:rsidRPr="00F1717E" w:rsidRDefault="009F48E9" w:rsidP="00692ADD">
            <w:pPr>
              <w:jc w:val="center"/>
              <w:rPr>
                <w:rFonts w:cs="Times New Roman"/>
                <w:b/>
                <w:bCs/>
              </w:rPr>
            </w:pPr>
            <w:r w:rsidRPr="00F1717E">
              <w:rPr>
                <w:rFonts w:cs="Times New Roman"/>
                <w:b/>
                <w:bCs/>
              </w:rPr>
              <w:t>Activity</w:t>
            </w:r>
          </w:p>
        </w:tc>
      </w:tr>
      <w:tr w:rsidR="009F48E9" w:rsidRPr="00F1717E" w:rsidTr="009F48E9">
        <w:trPr>
          <w:trHeight w:val="930"/>
        </w:trPr>
        <w:tc>
          <w:tcPr>
            <w:tcW w:w="4436" w:type="dxa"/>
          </w:tcPr>
          <w:p w:rsidR="009F48E9" w:rsidRPr="00F1717E" w:rsidRDefault="009F48E9" w:rsidP="00692ADD">
            <w:pPr>
              <w:rPr>
                <w:rFonts w:cs="Times New Roman"/>
              </w:rPr>
            </w:pPr>
            <w:r w:rsidRPr="00F1717E">
              <w:rPr>
                <w:rFonts w:cs="Times New Roman"/>
              </w:rPr>
              <w:t>First and Second</w:t>
            </w:r>
          </w:p>
        </w:tc>
        <w:tc>
          <w:tcPr>
            <w:tcW w:w="4436" w:type="dxa"/>
          </w:tcPr>
          <w:p w:rsidR="009F48E9" w:rsidRPr="00F1717E" w:rsidRDefault="009F48E9" w:rsidP="009F48E9">
            <w:pPr>
              <w:pStyle w:val="ListParagraph"/>
              <w:numPr>
                <w:ilvl w:val="0"/>
                <w:numId w:val="42"/>
              </w:numPr>
              <w:rPr>
                <w:rFonts w:cs="Times New Roman"/>
              </w:rPr>
            </w:pPr>
            <w:r w:rsidRPr="00F1717E">
              <w:rPr>
                <w:rFonts w:cs="Times New Roman"/>
              </w:rPr>
              <w:t>Project Introduction</w:t>
            </w:r>
          </w:p>
          <w:p w:rsidR="009F48E9" w:rsidRPr="00F1717E" w:rsidRDefault="009F48E9" w:rsidP="009F48E9">
            <w:pPr>
              <w:pStyle w:val="ListParagraph"/>
              <w:numPr>
                <w:ilvl w:val="0"/>
                <w:numId w:val="42"/>
              </w:numPr>
              <w:rPr>
                <w:rFonts w:cs="Times New Roman"/>
              </w:rPr>
            </w:pPr>
            <w:r w:rsidRPr="00F1717E">
              <w:rPr>
                <w:rFonts w:cs="Times New Roman"/>
              </w:rPr>
              <w:t>Collection of tools required for project initiation</w:t>
            </w:r>
          </w:p>
        </w:tc>
      </w:tr>
      <w:tr w:rsidR="009F48E9" w:rsidRPr="00F1717E" w:rsidTr="009F48E9">
        <w:trPr>
          <w:trHeight w:val="898"/>
        </w:trPr>
        <w:tc>
          <w:tcPr>
            <w:tcW w:w="4436" w:type="dxa"/>
          </w:tcPr>
          <w:p w:rsidR="009F48E9" w:rsidRPr="00F1717E" w:rsidRDefault="009F48E9" w:rsidP="00692ADD">
            <w:pPr>
              <w:rPr>
                <w:rFonts w:cs="Times New Roman"/>
              </w:rPr>
            </w:pPr>
            <w:r w:rsidRPr="00F1717E">
              <w:rPr>
                <w:rFonts w:cs="Times New Roman"/>
              </w:rPr>
              <w:t>Third</w:t>
            </w:r>
          </w:p>
        </w:tc>
        <w:tc>
          <w:tcPr>
            <w:tcW w:w="4436" w:type="dxa"/>
          </w:tcPr>
          <w:p w:rsidR="009F48E9" w:rsidRPr="00F1717E" w:rsidRDefault="009F48E9" w:rsidP="009F48E9">
            <w:pPr>
              <w:pStyle w:val="ListParagraph"/>
              <w:numPr>
                <w:ilvl w:val="0"/>
                <w:numId w:val="43"/>
              </w:numPr>
              <w:rPr>
                <w:rFonts w:cs="Times New Roman"/>
              </w:rPr>
            </w:pPr>
            <w:r w:rsidRPr="00F1717E">
              <w:rPr>
                <w:rFonts w:cs="Times New Roman"/>
              </w:rPr>
              <w:t>Design front end of the application using tools like HTML, CSS, Bootstrap etc.</w:t>
            </w:r>
          </w:p>
        </w:tc>
      </w:tr>
      <w:tr w:rsidR="009F48E9" w:rsidRPr="00F1717E" w:rsidTr="009F48E9">
        <w:trPr>
          <w:trHeight w:val="898"/>
        </w:trPr>
        <w:tc>
          <w:tcPr>
            <w:tcW w:w="4436" w:type="dxa"/>
          </w:tcPr>
          <w:p w:rsidR="009F48E9" w:rsidRPr="00F1717E" w:rsidRDefault="009F48E9" w:rsidP="00692ADD">
            <w:pPr>
              <w:rPr>
                <w:rFonts w:cs="Times New Roman"/>
              </w:rPr>
            </w:pPr>
            <w:r w:rsidRPr="00F1717E">
              <w:rPr>
                <w:rFonts w:cs="Times New Roman"/>
              </w:rPr>
              <w:t>Fourth</w:t>
            </w:r>
          </w:p>
        </w:tc>
        <w:tc>
          <w:tcPr>
            <w:tcW w:w="4436" w:type="dxa"/>
          </w:tcPr>
          <w:p w:rsidR="009F48E9" w:rsidRPr="00F1717E" w:rsidRDefault="009F48E9" w:rsidP="009F48E9">
            <w:pPr>
              <w:pStyle w:val="ListParagraph"/>
              <w:numPr>
                <w:ilvl w:val="0"/>
                <w:numId w:val="43"/>
              </w:numPr>
              <w:rPr>
                <w:rFonts w:cs="Times New Roman"/>
              </w:rPr>
            </w:pPr>
            <w:r w:rsidRPr="00F1717E">
              <w:rPr>
                <w:rFonts w:cs="Times New Roman"/>
              </w:rPr>
              <w:t>Design front end of the application using tools like HTML, CSS, Bootstrap etc.</w:t>
            </w:r>
          </w:p>
        </w:tc>
      </w:tr>
      <w:tr w:rsidR="009F48E9" w:rsidRPr="00F1717E" w:rsidTr="009F48E9">
        <w:trPr>
          <w:trHeight w:val="898"/>
        </w:trPr>
        <w:tc>
          <w:tcPr>
            <w:tcW w:w="4436" w:type="dxa"/>
          </w:tcPr>
          <w:p w:rsidR="009F48E9" w:rsidRPr="00F1717E" w:rsidRDefault="009F48E9" w:rsidP="00692ADD">
            <w:pPr>
              <w:rPr>
                <w:rFonts w:cs="Times New Roman"/>
              </w:rPr>
            </w:pPr>
            <w:r w:rsidRPr="00F1717E">
              <w:rPr>
                <w:rFonts w:cs="Times New Roman"/>
              </w:rPr>
              <w:t>Fifth</w:t>
            </w:r>
          </w:p>
        </w:tc>
        <w:tc>
          <w:tcPr>
            <w:tcW w:w="4436" w:type="dxa"/>
          </w:tcPr>
          <w:p w:rsidR="009F48E9" w:rsidRPr="00F1717E" w:rsidRDefault="009F48E9" w:rsidP="009F48E9">
            <w:pPr>
              <w:pStyle w:val="ListParagraph"/>
              <w:numPr>
                <w:ilvl w:val="0"/>
                <w:numId w:val="43"/>
              </w:numPr>
              <w:rPr>
                <w:rFonts w:cs="Times New Roman"/>
              </w:rPr>
            </w:pPr>
            <w:r w:rsidRPr="00F1717E">
              <w:rPr>
                <w:rFonts w:cs="Times New Roman"/>
              </w:rPr>
              <w:t>Design front end of the application using tools like HTML, CSS, Bootstrap etc.</w:t>
            </w:r>
          </w:p>
        </w:tc>
      </w:tr>
      <w:tr w:rsidR="009F48E9" w:rsidRPr="00F1717E" w:rsidTr="009F48E9">
        <w:trPr>
          <w:trHeight w:val="1186"/>
        </w:trPr>
        <w:tc>
          <w:tcPr>
            <w:tcW w:w="4436" w:type="dxa"/>
          </w:tcPr>
          <w:p w:rsidR="009F48E9" w:rsidRPr="00F1717E" w:rsidRDefault="009F48E9" w:rsidP="00692ADD">
            <w:pPr>
              <w:rPr>
                <w:rFonts w:cs="Times New Roman"/>
              </w:rPr>
            </w:pPr>
            <w:r w:rsidRPr="00F1717E">
              <w:rPr>
                <w:rFonts w:cs="Times New Roman"/>
              </w:rPr>
              <w:t>Sixth</w:t>
            </w:r>
          </w:p>
        </w:tc>
        <w:tc>
          <w:tcPr>
            <w:tcW w:w="4436" w:type="dxa"/>
          </w:tcPr>
          <w:p w:rsidR="009F48E9" w:rsidRPr="00F1717E" w:rsidRDefault="009F48E9" w:rsidP="009F48E9">
            <w:pPr>
              <w:pStyle w:val="ListParagraph"/>
              <w:numPr>
                <w:ilvl w:val="0"/>
                <w:numId w:val="43"/>
              </w:numPr>
              <w:rPr>
                <w:rFonts w:cs="Times New Roman"/>
              </w:rPr>
            </w:pPr>
            <w:r>
              <w:rPr>
                <w:rFonts w:cs="Times New Roman"/>
              </w:rPr>
              <w:t>Worked on JavaScript coding and worked on the responsiveness of the web application.</w:t>
            </w:r>
          </w:p>
        </w:tc>
      </w:tr>
      <w:tr w:rsidR="009F48E9" w:rsidRPr="00F1717E" w:rsidTr="009F48E9">
        <w:trPr>
          <w:trHeight w:val="321"/>
        </w:trPr>
        <w:tc>
          <w:tcPr>
            <w:tcW w:w="4436" w:type="dxa"/>
          </w:tcPr>
          <w:p w:rsidR="009F48E9" w:rsidRPr="00F1717E" w:rsidRDefault="009F48E9" w:rsidP="00692ADD">
            <w:pPr>
              <w:rPr>
                <w:rFonts w:cs="Times New Roman"/>
              </w:rPr>
            </w:pPr>
            <w:r w:rsidRPr="00F1717E">
              <w:rPr>
                <w:rFonts w:cs="Times New Roman"/>
              </w:rPr>
              <w:t>Seventh</w:t>
            </w:r>
          </w:p>
        </w:tc>
        <w:tc>
          <w:tcPr>
            <w:tcW w:w="4436" w:type="dxa"/>
          </w:tcPr>
          <w:p w:rsidR="009F48E9" w:rsidRPr="00F1717E" w:rsidRDefault="009F48E9" w:rsidP="009F48E9">
            <w:pPr>
              <w:pStyle w:val="ListParagraph"/>
              <w:numPr>
                <w:ilvl w:val="0"/>
                <w:numId w:val="43"/>
              </w:numPr>
              <w:rPr>
                <w:rFonts w:cs="Times New Roman"/>
              </w:rPr>
            </w:pPr>
            <w:r w:rsidRPr="00F1717E">
              <w:rPr>
                <w:rFonts w:cs="Times New Roman"/>
              </w:rPr>
              <w:t xml:space="preserve">Worked </w:t>
            </w:r>
            <w:r>
              <w:rPr>
                <w:rFonts w:cs="Times New Roman"/>
              </w:rPr>
              <w:t xml:space="preserve">on </w:t>
            </w:r>
            <w:r w:rsidRPr="00F1717E">
              <w:rPr>
                <w:rFonts w:cs="Times New Roman"/>
              </w:rPr>
              <w:t>Backend coding</w:t>
            </w:r>
            <w:r>
              <w:rPr>
                <w:rFonts w:cs="Times New Roman"/>
              </w:rPr>
              <w:t>.</w:t>
            </w:r>
          </w:p>
        </w:tc>
      </w:tr>
      <w:tr w:rsidR="009F48E9" w:rsidRPr="00F1717E" w:rsidTr="009F48E9">
        <w:trPr>
          <w:trHeight w:val="305"/>
        </w:trPr>
        <w:tc>
          <w:tcPr>
            <w:tcW w:w="4436" w:type="dxa"/>
          </w:tcPr>
          <w:p w:rsidR="009F48E9" w:rsidRPr="00F1717E" w:rsidRDefault="009F48E9" w:rsidP="00692ADD">
            <w:pPr>
              <w:rPr>
                <w:rFonts w:cs="Times New Roman"/>
              </w:rPr>
            </w:pPr>
            <w:r w:rsidRPr="00F1717E">
              <w:rPr>
                <w:rFonts w:cs="Times New Roman"/>
              </w:rPr>
              <w:t>Eighth and ninth</w:t>
            </w:r>
          </w:p>
        </w:tc>
        <w:tc>
          <w:tcPr>
            <w:tcW w:w="4436" w:type="dxa"/>
          </w:tcPr>
          <w:p w:rsidR="009F48E9" w:rsidRDefault="009F48E9" w:rsidP="009F48E9">
            <w:pPr>
              <w:pStyle w:val="ListParagraph"/>
              <w:numPr>
                <w:ilvl w:val="0"/>
                <w:numId w:val="43"/>
              </w:numPr>
              <w:rPr>
                <w:rFonts w:cs="Times New Roman"/>
              </w:rPr>
            </w:pPr>
            <w:r>
              <w:rPr>
                <w:rFonts w:cs="Times New Roman"/>
              </w:rPr>
              <w:t>Worked on backend coding.</w:t>
            </w:r>
          </w:p>
          <w:p w:rsidR="009F48E9" w:rsidRPr="00F1717E" w:rsidRDefault="009F48E9" w:rsidP="009F48E9">
            <w:pPr>
              <w:pStyle w:val="ListParagraph"/>
              <w:numPr>
                <w:ilvl w:val="0"/>
                <w:numId w:val="43"/>
              </w:numPr>
              <w:rPr>
                <w:rFonts w:cs="Times New Roman"/>
              </w:rPr>
            </w:pPr>
            <w:r w:rsidRPr="00F1717E">
              <w:rPr>
                <w:rFonts w:cs="Times New Roman"/>
              </w:rPr>
              <w:t>Documentation</w:t>
            </w:r>
          </w:p>
          <w:p w:rsidR="009F48E9" w:rsidRPr="00F1717E" w:rsidRDefault="009F48E9" w:rsidP="009F48E9">
            <w:pPr>
              <w:pStyle w:val="ListParagraph"/>
              <w:numPr>
                <w:ilvl w:val="0"/>
                <w:numId w:val="43"/>
              </w:numPr>
              <w:rPr>
                <w:rFonts w:cs="Times New Roman"/>
              </w:rPr>
            </w:pPr>
            <w:r w:rsidRPr="00F1717E">
              <w:rPr>
                <w:rFonts w:cs="Times New Roman"/>
              </w:rPr>
              <w:t>Presentation preparation</w:t>
            </w:r>
          </w:p>
          <w:p w:rsidR="009F48E9" w:rsidRPr="00F1717E" w:rsidRDefault="009F48E9" w:rsidP="00692ADD">
            <w:pPr>
              <w:ind w:left="360"/>
              <w:rPr>
                <w:rFonts w:cs="Times New Roman"/>
              </w:rPr>
            </w:pPr>
          </w:p>
        </w:tc>
      </w:tr>
    </w:tbl>
    <w:p w:rsidR="009F48E9" w:rsidRDefault="009F48E9" w:rsidP="009F48E9">
      <w:pPr>
        <w:pStyle w:val="Caption"/>
        <w:rPr>
          <w:szCs w:val="24"/>
        </w:rPr>
      </w:pPr>
      <w:bookmarkStart w:id="24" w:name="_Toc34036284"/>
      <w:bookmarkStart w:id="25" w:name="_Toc33383828"/>
    </w:p>
    <w:p w:rsidR="009F48E9" w:rsidRPr="00F1717E" w:rsidRDefault="009F48E9" w:rsidP="009F48E9">
      <w:pPr>
        <w:jc w:val="center"/>
      </w:pPr>
      <w:r w:rsidRPr="00F1717E">
        <w:t xml:space="preserve">Table 1. </w:t>
      </w:r>
      <w:r>
        <w:t xml:space="preserve">1 </w:t>
      </w:r>
      <w:r w:rsidRPr="00F1717E">
        <w:t>Weekly Activity</w:t>
      </w:r>
      <w:bookmarkEnd w:id="24"/>
      <w:bookmarkEnd w:id="25"/>
    </w:p>
    <w:p w:rsidR="007F6558" w:rsidRPr="007F6558" w:rsidRDefault="00541DC2" w:rsidP="007F6558">
      <w:pPr>
        <w:pStyle w:val="Heading2"/>
        <w:rPr>
          <w:rFonts w:cs="Times New Roman"/>
        </w:rPr>
      </w:pPr>
      <w:bookmarkStart w:id="26" w:name="_Toc33904320"/>
      <w:bookmarkStart w:id="27" w:name="_Toc88035061"/>
      <w:r w:rsidRPr="00F1717E">
        <w:rPr>
          <w:rFonts w:cs="Times New Roman"/>
        </w:rPr>
        <w:t>Motivation</w:t>
      </w:r>
      <w:bookmarkEnd w:id="26"/>
      <w:bookmarkEnd w:id="27"/>
    </w:p>
    <w:p w:rsidR="00700B1E" w:rsidRDefault="00700B1E" w:rsidP="00541DC2">
      <w:r>
        <w:t xml:space="preserve">Actually, what motivated me stepping in web development is the inner desire to be engaged in well faming IT Company and learn how actually it runs ,the internal strategies ,dealing with clients, project management and all as much as possible because, I only dream being my own boss ;my ultimate goal is stabling a product-oriented software company. Then I had to look for the key that opens the door for me. Not only that it had to be of my interest as well as suitable for local market. I found web development the only situation to all problems. </w:t>
      </w:r>
    </w:p>
    <w:p w:rsidR="00700B1E" w:rsidRDefault="00700B1E" w:rsidP="00541DC2">
      <w:r>
        <w:t xml:space="preserve">Now days, web design and development are growing to be the most rewarding career and have been a commercial requirement for almost all organization. With increasing demand of the web developers the available professionals are rather short. For this rarity of the </w:t>
      </w:r>
      <w:r>
        <w:lastRenderedPageBreak/>
        <w:t xml:space="preserve">available experts, the IT Company needs to create more professionals to meet the requirement. </w:t>
      </w:r>
    </w:p>
    <w:p w:rsidR="00541DC2" w:rsidRDefault="00700B1E" w:rsidP="00541DC2">
      <w:r>
        <w:t>More and more people are releasing the benefits of a career in web development Design and Programming. There's never being a better time to get into this industry. 4 Another beautiful part the web development is that we can work where ever we want; free lancing can be the extra income. It pays well and has great future. Also, web development is dominant in all most all software companies in Nepal. A good community of developers here and hence more supports I would get.</w:t>
      </w:r>
    </w:p>
    <w:p w:rsidR="007F6558" w:rsidRPr="007F6558" w:rsidRDefault="007F6558" w:rsidP="007F6558">
      <w:pPr>
        <w:pStyle w:val="Heading2"/>
      </w:pPr>
      <w:r>
        <w:t xml:space="preserve"> </w:t>
      </w:r>
      <w:bookmarkStart w:id="28" w:name="_Toc88035062"/>
      <w:r>
        <w:t>Report Organization</w:t>
      </w:r>
      <w:bookmarkEnd w:id="28"/>
    </w:p>
    <w:p w:rsidR="00DC053B" w:rsidRDefault="00541DC2" w:rsidP="004C0AD1">
      <w:pPr>
        <w:pStyle w:val="Default"/>
        <w:spacing w:line="360" w:lineRule="auto"/>
        <w:jc w:val="both"/>
        <w:rPr>
          <w:rFonts w:cs="Times New Roman"/>
        </w:rPr>
      </w:pPr>
      <w:r w:rsidRPr="00F1717E">
        <w:rPr>
          <w:rFonts w:cs="Times New Roman"/>
        </w:rPr>
        <w:t xml:space="preserve">This report is separated into different chapters for proper readability and organization. </w:t>
      </w:r>
    </w:p>
    <w:p w:rsidR="00CA0E6E" w:rsidRPr="00CA0E6E" w:rsidRDefault="00CA0E6E" w:rsidP="004C0AD1">
      <w:pPr>
        <w:pStyle w:val="Default"/>
        <w:spacing w:line="360" w:lineRule="auto"/>
        <w:jc w:val="both"/>
        <w:rPr>
          <w:rFonts w:cs="Times New Roman"/>
          <w:b/>
          <w:bCs/>
        </w:rPr>
      </w:pPr>
      <w:r w:rsidRPr="00CA0E6E">
        <w:rPr>
          <w:rFonts w:cs="Times New Roman"/>
          <w:b/>
          <w:bCs/>
        </w:rPr>
        <w:t>Chapter 2:</w:t>
      </w:r>
    </w:p>
    <w:p w:rsidR="00DC053B" w:rsidRDefault="00CA0E6E" w:rsidP="00CA0E6E">
      <w:r w:rsidRPr="00CA0E6E">
        <w:rPr>
          <w:rFonts w:eastAsia="Droid Sans Fallback"/>
          <w:lang w:bidi="ar-SA"/>
        </w:rPr>
        <w:t xml:space="preserve">This chapter </w:t>
      </w:r>
      <w:r>
        <w:t xml:space="preserve">is </w:t>
      </w:r>
      <w:r w:rsidRPr="00F1717E">
        <w:t>about Literature Review of this project w</w:t>
      </w:r>
      <w:r>
        <w:t>hich discusses the systems that s</w:t>
      </w:r>
      <w:r w:rsidRPr="00F1717E">
        <w:t>hare some similarities with the application we have developed</w:t>
      </w:r>
      <w:r w:rsidR="00DC053B">
        <w:t>.</w:t>
      </w:r>
    </w:p>
    <w:p w:rsidR="00CA0E6E" w:rsidRPr="00A66B7F" w:rsidRDefault="00CA0E6E" w:rsidP="00D36AE4">
      <w:pPr>
        <w:jc w:val="left"/>
      </w:pPr>
      <w:r w:rsidRPr="00F1717E">
        <w:t>.</w:t>
      </w:r>
      <w:r w:rsidRPr="00CA0E6E">
        <w:rPr>
          <w:rFonts w:eastAsia="Droid Sans Fallback"/>
          <w:b/>
          <w:bCs/>
          <w:szCs w:val="24"/>
          <w:lang w:bidi="ar-SA"/>
        </w:rPr>
        <w:t>Chapter 3:</w:t>
      </w:r>
    </w:p>
    <w:p w:rsidR="00A66B7F" w:rsidRPr="00A66B7F" w:rsidRDefault="00A66B7F" w:rsidP="004C0AD1">
      <w:pPr>
        <w:pStyle w:val="Default"/>
        <w:spacing w:line="360" w:lineRule="auto"/>
        <w:jc w:val="both"/>
        <w:rPr>
          <w:rFonts w:cs="Times New Roman"/>
        </w:rPr>
      </w:pPr>
      <w:r w:rsidRPr="00F1717E">
        <w:rPr>
          <w:rFonts w:cs="Times New Roman"/>
        </w:rPr>
        <w:t xml:space="preserve">The third chapter consists of system analysis which further defines the requirement collection process, all necessary system requirements including both functional and non-functional requirements which are shown using the use case diagram of the system and feasibility study of the application in order to conduct analysis of how different factors can affect the development of a project. And a project is determined to be feasible in current scenario by testing technical, operational, economic, and schedule feasibility. In addition, this chapter also includes the data model of the system (ER Diagram) showing the relationships of entity sets stored in a database. </w:t>
      </w:r>
    </w:p>
    <w:p w:rsidR="00A66B7F" w:rsidRDefault="00CA0E6E" w:rsidP="00D36AE4">
      <w:pPr>
        <w:pStyle w:val="Default"/>
        <w:spacing w:line="360" w:lineRule="auto"/>
        <w:rPr>
          <w:rFonts w:cs="Times New Roman"/>
          <w:b/>
          <w:bCs/>
        </w:rPr>
      </w:pPr>
      <w:r>
        <w:rPr>
          <w:rFonts w:cs="Times New Roman"/>
          <w:b/>
          <w:bCs/>
        </w:rPr>
        <w:t xml:space="preserve">Chapter </w:t>
      </w:r>
      <w:r w:rsidRPr="00CA0E6E">
        <w:rPr>
          <w:rFonts w:cs="Times New Roman"/>
          <w:b/>
          <w:bCs/>
        </w:rPr>
        <w:t>4:</w:t>
      </w:r>
    </w:p>
    <w:p w:rsidR="00A66B7F" w:rsidRPr="00A66B7F" w:rsidRDefault="00CA0E6E" w:rsidP="004C0AD1">
      <w:pPr>
        <w:pStyle w:val="Default"/>
        <w:spacing w:line="360" w:lineRule="auto"/>
        <w:jc w:val="both"/>
        <w:rPr>
          <w:rFonts w:cs="Times New Roman"/>
          <w:b/>
          <w:bCs/>
        </w:rPr>
      </w:pPr>
      <w:r w:rsidRPr="00CA0E6E">
        <w:rPr>
          <w:rFonts w:ascii="TimesNewRomanPSMT" w:eastAsiaTheme="minorHAnsi" w:hAnsi="TimesNewRomanPSMT" w:cs="Mangal"/>
          <w:lang w:bidi="ne-NP"/>
        </w:rPr>
        <w:t>Process of implementation and testing is described along with all the tools used for</w:t>
      </w:r>
      <w:r w:rsidRPr="00CA0E6E">
        <w:rPr>
          <w:rFonts w:ascii="TimesNewRomanPSMT" w:eastAsiaTheme="minorHAnsi" w:hAnsi="TimesNewRomanPSMT" w:cs="Mangal"/>
          <w:szCs w:val="20"/>
          <w:lang w:bidi="ne-NP"/>
        </w:rPr>
        <w:br/>
      </w:r>
      <w:r w:rsidRPr="00CA0E6E">
        <w:rPr>
          <w:rFonts w:ascii="TimesNewRomanPSMT" w:eastAsiaTheme="minorHAnsi" w:hAnsi="TimesNewRomanPSMT" w:cs="Mangal"/>
          <w:lang w:bidi="ne-NP"/>
        </w:rPr>
        <w:t>the development.</w:t>
      </w:r>
    </w:p>
    <w:p w:rsidR="00D36AE4" w:rsidRDefault="00CA0E6E" w:rsidP="00D36AE4">
      <w:pPr>
        <w:pStyle w:val="Default"/>
        <w:spacing w:line="360" w:lineRule="auto"/>
        <w:jc w:val="both"/>
        <w:rPr>
          <w:rFonts w:cs="Times New Roman"/>
          <w:b/>
          <w:bCs/>
        </w:rPr>
      </w:pPr>
      <w:r w:rsidRPr="00CA0E6E">
        <w:rPr>
          <w:rFonts w:cs="Times New Roman"/>
          <w:b/>
          <w:bCs/>
        </w:rPr>
        <w:t>Chapter 5:</w:t>
      </w:r>
    </w:p>
    <w:p w:rsidR="00A66B7F" w:rsidRDefault="00CA0E6E" w:rsidP="00D36AE4">
      <w:pPr>
        <w:pStyle w:val="Default"/>
        <w:spacing w:line="360" w:lineRule="auto"/>
        <w:rPr>
          <w:rFonts w:ascii="TimesNewRomanPSMT" w:eastAsiaTheme="minorHAnsi" w:hAnsi="TimesNewRomanPSMT" w:cs="Mangal"/>
          <w:szCs w:val="20"/>
          <w:lang w:bidi="ne-NP"/>
        </w:rPr>
      </w:pPr>
      <w:r w:rsidRPr="00CA0E6E">
        <w:rPr>
          <w:rFonts w:ascii="TimesNewRomanPSMT" w:eastAsiaTheme="minorHAnsi" w:hAnsi="TimesNewRomanPSMT" w:cs="Mangal"/>
          <w:lang w:bidi="ne-NP"/>
        </w:rPr>
        <w:t>Conclusion and future scope of the application are explained.</w:t>
      </w:r>
    </w:p>
    <w:p w:rsidR="00CA0E6E" w:rsidRDefault="00CA0E6E" w:rsidP="00D36AE4">
      <w:pPr>
        <w:pStyle w:val="Default"/>
        <w:spacing w:line="360" w:lineRule="auto"/>
        <w:rPr>
          <w:rFonts w:ascii="TimesNewRomanPS-BoldMT" w:eastAsiaTheme="minorHAnsi" w:hAnsi="TimesNewRomanPS-BoldMT" w:cs="Mangal"/>
          <w:b/>
          <w:bCs/>
          <w:lang w:bidi="ne-NP"/>
        </w:rPr>
      </w:pPr>
      <w:r w:rsidRPr="00CA0E6E">
        <w:rPr>
          <w:rFonts w:cs="Times New Roman"/>
          <w:b/>
          <w:bCs/>
        </w:rPr>
        <w:t>Chapter 6:</w:t>
      </w:r>
    </w:p>
    <w:p w:rsidR="00CA0E6E" w:rsidRPr="00CA0E6E" w:rsidRDefault="00CA0E6E" w:rsidP="004C0AD1">
      <w:pPr>
        <w:pStyle w:val="Default"/>
        <w:spacing w:line="360" w:lineRule="auto"/>
        <w:jc w:val="both"/>
        <w:rPr>
          <w:rFonts w:ascii="TimesNewRomanPS-BoldMT" w:eastAsiaTheme="minorHAnsi" w:hAnsi="TimesNewRomanPS-BoldMT" w:cs="Mangal"/>
          <w:b/>
          <w:bCs/>
          <w:lang w:bidi="ne-NP"/>
        </w:rPr>
      </w:pPr>
      <w:r w:rsidRPr="00CA0E6E">
        <w:rPr>
          <w:rFonts w:ascii="TimesNewRomanPSMT" w:eastAsiaTheme="minorHAnsi" w:hAnsi="TimesNewRomanPSMT" w:cs="Mangal"/>
          <w:lang w:bidi="ne-NP"/>
        </w:rPr>
        <w:t>The previous reports which helped in our project are listed.</w:t>
      </w:r>
    </w:p>
    <w:p w:rsidR="009F48E9" w:rsidRPr="00F1717E" w:rsidRDefault="009F48E9" w:rsidP="009F48E9"/>
    <w:p w:rsidR="001635DA" w:rsidRDefault="001635DA" w:rsidP="006A2EA4">
      <w:pPr>
        <w:pStyle w:val="Heading1"/>
      </w:pPr>
      <w:bookmarkStart w:id="29" w:name="_Toc88035063"/>
      <w:r>
        <w:lastRenderedPageBreak/>
        <w:t xml:space="preserve">CHAPTER </w:t>
      </w:r>
      <w:r w:rsidR="00CD2FE9">
        <w:t>2</w:t>
      </w:r>
      <w:bookmarkEnd w:id="29"/>
    </w:p>
    <w:p w:rsidR="002F713D" w:rsidRPr="008B016A" w:rsidRDefault="002F713D" w:rsidP="006A2EA4">
      <w:pPr>
        <w:pStyle w:val="Heading1"/>
      </w:pPr>
      <w:bookmarkStart w:id="30" w:name="_Toc88035064"/>
      <w:r>
        <w:t xml:space="preserve">LITERATURE </w:t>
      </w:r>
      <w:r w:rsidR="00840567">
        <w:t>REVIEW AND METHODOLOGY</w:t>
      </w:r>
      <w:bookmarkEnd w:id="30"/>
    </w:p>
    <w:p w:rsidR="001635DA" w:rsidRPr="00825CF4" w:rsidRDefault="00825CF4" w:rsidP="0036102F">
      <w:pPr>
        <w:pStyle w:val="Heading2"/>
        <w:numPr>
          <w:ilvl w:val="0"/>
          <w:numId w:val="0"/>
        </w:numPr>
        <w:ind w:left="420" w:hanging="420"/>
      </w:pPr>
      <w:bookmarkStart w:id="31" w:name="_Toc88035065"/>
      <w:r w:rsidRPr="00825CF4">
        <w:rPr>
          <w:rFonts w:eastAsia="Arial"/>
        </w:rPr>
        <w:t>2.1</w:t>
      </w:r>
      <w:r w:rsidR="00EB5770">
        <w:rPr>
          <w:rFonts w:eastAsia="Arial"/>
        </w:rPr>
        <w:t xml:space="preserve"> </w:t>
      </w:r>
      <w:r w:rsidR="002C532D" w:rsidRPr="00825CF4">
        <w:rPr>
          <w:rFonts w:eastAsia="Arial"/>
        </w:rPr>
        <w:t>Introduction</w:t>
      </w:r>
      <w:bookmarkEnd w:id="31"/>
      <w:r w:rsidRPr="00825CF4">
        <w:rPr>
          <w:rFonts w:eastAsia="Arial"/>
        </w:rPr>
        <w:tab/>
      </w:r>
    </w:p>
    <w:p w:rsidR="001635DA" w:rsidRPr="008B016A" w:rsidRDefault="001635DA" w:rsidP="003B47DC">
      <w:pPr>
        <w:spacing w:line="360" w:lineRule="auto"/>
        <w:rPr>
          <w:rFonts w:eastAsia="Arial" w:cs="Times New Roman"/>
        </w:rPr>
      </w:pPr>
      <w:r w:rsidRPr="00D81D40">
        <w:rPr>
          <w:rFonts w:eastAsia="Arial" w:cs="Times New Roman"/>
        </w:rPr>
        <w:t>This chapter provides an introduction to the areas of research. It describes the work which has already been done in direct-show and states the new scope. The scope has been clearly explained and the technology used to obtain this has been mentioned in this chapter.</w:t>
      </w:r>
      <w:r w:rsidR="002F1BEB" w:rsidRPr="002F1BEB">
        <w:rPr>
          <w:rStyle w:val="fontstyle01"/>
        </w:rPr>
        <w:t xml:space="preserve"> </w:t>
      </w:r>
      <w:r w:rsidR="002F1BEB" w:rsidRPr="002F1BEB">
        <w:rPr>
          <w:rFonts w:eastAsia="Arial" w:cs="Times New Roman"/>
        </w:rPr>
        <w:t>In paper [2], voice based email architecture is proposed</w:t>
      </w:r>
      <w:r w:rsidR="002F1BEB">
        <w:rPr>
          <w:rFonts w:eastAsia="Arial" w:cs="Times New Roman"/>
        </w:rPr>
        <w:t xml:space="preserve"> which will help blind </w:t>
      </w:r>
      <w:r w:rsidR="002F1BEB" w:rsidRPr="002F1BEB">
        <w:rPr>
          <w:rFonts w:eastAsia="Arial" w:cs="Times New Roman"/>
        </w:rPr>
        <w:t>people to access email. The existing</w:t>
      </w:r>
      <w:r w:rsidR="002F1BEB">
        <w:rPr>
          <w:rFonts w:eastAsia="Arial" w:cs="Times New Roman"/>
        </w:rPr>
        <w:t xml:space="preserve"> </w:t>
      </w:r>
      <w:r w:rsidR="002F1BEB" w:rsidRPr="002F1BEB">
        <w:rPr>
          <w:rFonts w:eastAsia="Arial" w:cs="Times New Roman"/>
        </w:rPr>
        <w:t xml:space="preserve">system is not user </w:t>
      </w:r>
      <w:r w:rsidR="002F1BEB">
        <w:rPr>
          <w:rFonts w:eastAsia="Arial" w:cs="Times New Roman"/>
        </w:rPr>
        <w:t xml:space="preserve">friendly for blind people as it </w:t>
      </w:r>
      <w:r w:rsidR="002F1BEB" w:rsidRPr="002F1BEB">
        <w:rPr>
          <w:rFonts w:eastAsia="Arial" w:cs="Times New Roman"/>
        </w:rPr>
        <w:t>does not give</w:t>
      </w:r>
      <w:r w:rsidR="002F1BEB">
        <w:rPr>
          <w:rFonts w:eastAsia="Arial" w:cs="Times New Roman"/>
        </w:rPr>
        <w:t xml:space="preserve"> </w:t>
      </w:r>
      <w:r w:rsidR="002F1BEB" w:rsidRPr="002F1BEB">
        <w:rPr>
          <w:rFonts w:eastAsia="Arial" w:cs="Times New Roman"/>
        </w:rPr>
        <w:t>any audio feedback to readout contents for them</w:t>
      </w:r>
      <w:r w:rsidR="002F1BEB">
        <w:rPr>
          <w:rFonts w:eastAsia="Arial" w:cs="Times New Roman"/>
        </w:rPr>
        <w:t>.</w:t>
      </w:r>
    </w:p>
    <w:p w:rsidR="001635DA" w:rsidRPr="00825CF4" w:rsidRDefault="009551F8" w:rsidP="0036102F">
      <w:pPr>
        <w:pStyle w:val="Heading2"/>
        <w:numPr>
          <w:ilvl w:val="0"/>
          <w:numId w:val="0"/>
        </w:numPr>
        <w:ind w:left="420" w:hanging="420"/>
      </w:pPr>
      <w:bookmarkStart w:id="32" w:name="_Toc88035066"/>
      <w:r>
        <w:t xml:space="preserve">2.2 </w:t>
      </w:r>
      <w:r w:rsidR="001635DA" w:rsidRPr="00825CF4">
        <w:t>Existing System</w:t>
      </w:r>
      <w:bookmarkEnd w:id="32"/>
    </w:p>
    <w:p w:rsidR="00791802" w:rsidRDefault="00791802" w:rsidP="00791802">
      <w:pPr>
        <w:spacing w:line="360" w:lineRule="auto"/>
        <w:rPr>
          <w:rFonts w:eastAsia="Arial" w:cs="Times New Roman"/>
          <w:szCs w:val="24"/>
        </w:rPr>
      </w:pPr>
      <w:r w:rsidRPr="00791802">
        <w:rPr>
          <w:rFonts w:eastAsia="Arial" w:cs="Times New Roman"/>
          <w:szCs w:val="24"/>
        </w:rPr>
        <w:t>Existing system does not use the smart concept which is used now days. In existing, we need t</w:t>
      </w:r>
      <w:r w:rsidR="00CC1FC6">
        <w:rPr>
          <w:rFonts w:eastAsia="Arial" w:cs="Times New Roman"/>
          <w:szCs w:val="24"/>
        </w:rPr>
        <w:t>o maintain the patients details and their report</w:t>
      </w:r>
      <w:r w:rsidRPr="00791802">
        <w:rPr>
          <w:rFonts w:eastAsia="Arial" w:cs="Times New Roman"/>
          <w:szCs w:val="24"/>
        </w:rPr>
        <w:t xml:space="preserve"> etc. files for the user daily and monthly expenses. In existing, there is no as such complete solution to keep a track of its daily expenditure easily. To do so a person as to keep a log in a diary or in a computer, also all the calculations needs to be done by the user which may sometimes results in errors leading to losses. </w:t>
      </w:r>
    </w:p>
    <w:p w:rsidR="00791802" w:rsidRPr="00791802" w:rsidRDefault="00791802" w:rsidP="00791802">
      <w:pPr>
        <w:spacing w:line="360" w:lineRule="auto"/>
        <w:rPr>
          <w:rFonts w:eastAsia="Arial" w:cs="Times New Roman"/>
          <w:b/>
          <w:bCs/>
          <w:szCs w:val="24"/>
        </w:rPr>
      </w:pPr>
      <w:r w:rsidRPr="00791802">
        <w:rPr>
          <w:rFonts w:eastAsia="Arial" w:cs="Times New Roman"/>
          <w:b/>
          <w:bCs/>
          <w:szCs w:val="24"/>
        </w:rPr>
        <w:t xml:space="preserve"> DISADVANTAGES OF EXISTING SYSTEM:  </w:t>
      </w:r>
    </w:p>
    <w:p w:rsidR="00791802" w:rsidRDefault="00791802" w:rsidP="00791802">
      <w:pPr>
        <w:pStyle w:val="ListBullet"/>
      </w:pPr>
      <w:r w:rsidRPr="00791802">
        <w:t>The existing system is not user friendly because data is not maintained efficiently.</w:t>
      </w:r>
    </w:p>
    <w:p w:rsidR="00791802" w:rsidRDefault="00791802" w:rsidP="00791802">
      <w:pPr>
        <w:pStyle w:val="ListBullet"/>
      </w:pPr>
      <w:r w:rsidRPr="00791802">
        <w:t xml:space="preserve">But this project will not have any reminder to remain a person in a specific date, so that is the only drawback in </w:t>
      </w:r>
      <w:r>
        <w:t>which t</w:t>
      </w:r>
      <w:r w:rsidRPr="00791802">
        <w:t xml:space="preserve">he remainder is not present. </w:t>
      </w:r>
    </w:p>
    <w:p w:rsidR="00791802" w:rsidRDefault="00791802" w:rsidP="00791802">
      <w:pPr>
        <w:pStyle w:val="ListBullet"/>
      </w:pPr>
      <w:r w:rsidRPr="00791802">
        <w:t>This project will be an unpopulated data because it has some disadvantages by not alerting a person for each and every</w:t>
      </w:r>
      <w:r>
        <w:t xml:space="preserve"> </w:t>
      </w:r>
      <w:r w:rsidRPr="00791802">
        <w:t>month. But it can used to perform calculation on income and expenses to overcome this problem we propose the new project.</w:t>
      </w:r>
    </w:p>
    <w:p w:rsidR="00913681" w:rsidRPr="00791802" w:rsidRDefault="00913681" w:rsidP="00913681">
      <w:pPr>
        <w:pStyle w:val="ListBullet"/>
        <w:numPr>
          <w:ilvl w:val="0"/>
          <w:numId w:val="0"/>
        </w:numPr>
        <w:ind w:left="360"/>
      </w:pPr>
    </w:p>
    <w:p w:rsidR="001635DA" w:rsidRPr="00791802" w:rsidRDefault="009551F8" w:rsidP="00791802">
      <w:pPr>
        <w:pStyle w:val="Heading2"/>
        <w:numPr>
          <w:ilvl w:val="0"/>
          <w:numId w:val="0"/>
        </w:numPr>
        <w:ind w:left="420" w:hanging="420"/>
        <w:rPr>
          <w:rFonts w:eastAsia="Arial"/>
        </w:rPr>
      </w:pPr>
      <w:bookmarkStart w:id="33" w:name="_Toc88035067"/>
      <w:r w:rsidRPr="00791802">
        <w:rPr>
          <w:rFonts w:eastAsia="Arial"/>
        </w:rPr>
        <w:lastRenderedPageBreak/>
        <w:t xml:space="preserve">2.3 </w:t>
      </w:r>
      <w:r w:rsidR="001635DA" w:rsidRPr="00791802">
        <w:rPr>
          <w:rFonts w:eastAsia="Arial"/>
        </w:rPr>
        <w:t>Proposed System</w:t>
      </w:r>
      <w:bookmarkEnd w:id="33"/>
    </w:p>
    <w:p w:rsidR="004818BA" w:rsidRDefault="004818BA" w:rsidP="003B47DC">
      <w:pPr>
        <w:spacing w:line="360" w:lineRule="auto"/>
      </w:pPr>
      <w:r>
        <w:t xml:space="preserve">This new Online Income and Expense Tracker in PHP will eliminate all the demerits which are found under the existing system. To reduce manual calculations, we propose an application which is developed by php. Each user will be required to register on the system at registration time, the user will be provided id, which will be used to maintain the record of each unique user. Expense Tracker project which will keep a track of Income-Expense of a user on a day to day basis. This project takes Income from user and divides in daily expense allowed. If you exceed that day’s expense it will cut if from your income and give new daily expense allowed amount, and if that day’s expense is less it will add it in savings. Expense tracker will generate report at the end of month to show Income-Expense via multiple graphs. Expense tracking application system can generate report at the end of week or month to show Income-Expense via multiple graphs. It will let you add the savings amount which you had saved for some particular Festivals like Diwali, Birthdays. If we exceed the target of our budget it is automatically generate the notification that will sent via E-mail. An email will be sent to the user at the end of each month giving a brief summary of the monthly expenditure. </w:t>
      </w:r>
    </w:p>
    <w:p w:rsidR="004818BA" w:rsidRPr="004818BA" w:rsidRDefault="004818BA" w:rsidP="003B47DC">
      <w:pPr>
        <w:spacing w:line="360" w:lineRule="auto"/>
        <w:rPr>
          <w:b/>
          <w:bCs/>
        </w:rPr>
      </w:pPr>
      <w:r w:rsidRPr="004818BA">
        <w:rPr>
          <w:b/>
          <w:bCs/>
        </w:rPr>
        <w:t xml:space="preserve">ADVANTAGES OF PROPOSED SYSTEM: </w:t>
      </w:r>
    </w:p>
    <w:p w:rsidR="004818BA" w:rsidRDefault="004818BA" w:rsidP="004818BA">
      <w:pPr>
        <w:pStyle w:val="ListBullet"/>
      </w:pPr>
      <w:r>
        <w:t xml:space="preserve">After logging into the system, a user can add the bills with an option to attach the image of the bill or not. </w:t>
      </w:r>
    </w:p>
    <w:p w:rsidR="004818BA" w:rsidRPr="004818BA" w:rsidRDefault="004818BA" w:rsidP="004818BA">
      <w:pPr>
        <w:pStyle w:val="ListBullet"/>
        <w:rPr>
          <w:rFonts w:ascii="Arial" w:eastAsia="Arial" w:hAnsi="Arial"/>
        </w:rPr>
      </w:pPr>
      <w:r>
        <w:t>The option to attach a bill helps the user to remember when and where the payment was made.</w:t>
      </w:r>
    </w:p>
    <w:p w:rsidR="004818BA" w:rsidRPr="004818BA" w:rsidRDefault="004818BA" w:rsidP="004818BA">
      <w:pPr>
        <w:pStyle w:val="ListBullet"/>
        <w:rPr>
          <w:rFonts w:ascii="Arial" w:eastAsia="Arial" w:hAnsi="Arial"/>
        </w:rPr>
      </w:pPr>
      <w:r>
        <w:t xml:space="preserve"> The user can also add the information about how the payment was made i.e. via check, card or cash. </w:t>
      </w:r>
    </w:p>
    <w:p w:rsidR="00A21ED1" w:rsidRDefault="004818BA" w:rsidP="004818BA">
      <w:pPr>
        <w:pStyle w:val="ListBullet"/>
        <w:rPr>
          <w:rFonts w:ascii="Arial" w:eastAsia="Arial" w:hAnsi="Arial"/>
        </w:rPr>
      </w:pPr>
      <w:r>
        <w:t>There is also an option to view owe and lend expenses which adds or gets deducted from the overall budget according without bothering the user.</w:t>
      </w:r>
    </w:p>
    <w:p w:rsidR="001E6A68" w:rsidRDefault="001E6A68" w:rsidP="001E6A68">
      <w:pPr>
        <w:pStyle w:val="Heading2"/>
        <w:numPr>
          <w:ilvl w:val="0"/>
          <w:numId w:val="0"/>
        </w:numPr>
        <w:ind w:left="420" w:hanging="420"/>
        <w:rPr>
          <w:rFonts w:eastAsia="Arial"/>
        </w:rPr>
      </w:pPr>
      <w:bookmarkStart w:id="34" w:name="_Toc88035068"/>
      <w:r>
        <w:rPr>
          <w:rFonts w:eastAsia="Arial"/>
        </w:rPr>
        <w:lastRenderedPageBreak/>
        <w:t xml:space="preserve">2.4 </w:t>
      </w:r>
      <w:r w:rsidRPr="001E6A68">
        <w:rPr>
          <w:rFonts w:eastAsia="Arial"/>
        </w:rPr>
        <w:t>Methodology</w:t>
      </w:r>
      <w:bookmarkEnd w:id="34"/>
    </w:p>
    <w:p w:rsidR="001E6A68" w:rsidRDefault="001E6A68" w:rsidP="001E6A68">
      <w:pPr>
        <w:keepNext/>
        <w:keepLines/>
        <w:spacing w:before="200" w:after="0" w:line="240" w:lineRule="auto"/>
        <w:rPr>
          <w:rFonts w:eastAsia="Times New Roman" w:cs="Times New Roman"/>
          <w:bCs/>
          <w:szCs w:val="24"/>
        </w:rPr>
      </w:pPr>
      <w:r w:rsidRPr="00AB1FC9">
        <w:rPr>
          <w:rFonts w:eastAsia="Times New Roman" w:cs="Times New Roman"/>
          <w:bCs/>
          <w:szCs w:val="24"/>
        </w:rPr>
        <w:t>This methodology used to reach the objectives of the</w:t>
      </w:r>
      <w:r>
        <w:rPr>
          <w:rFonts w:eastAsia="Times New Roman" w:cs="Times New Roman"/>
          <w:bCs/>
          <w:szCs w:val="24"/>
        </w:rPr>
        <w:t xml:space="preserve"> project. The </w:t>
      </w:r>
      <w:r w:rsidRPr="00AB1FC9">
        <w:rPr>
          <w:rFonts w:eastAsia="Times New Roman" w:cs="Times New Roman"/>
          <w:bCs/>
          <w:szCs w:val="24"/>
        </w:rPr>
        <w:t>framework in which software is designed, developed, and</w:t>
      </w:r>
      <w:r>
        <w:rPr>
          <w:rFonts w:eastAsia="Times New Roman" w:cs="Times New Roman"/>
          <w:bCs/>
          <w:szCs w:val="24"/>
        </w:rPr>
        <w:t xml:space="preserve"> </w:t>
      </w:r>
      <w:r w:rsidRPr="00AB1FC9">
        <w:rPr>
          <w:rFonts w:eastAsia="Times New Roman" w:cs="Times New Roman"/>
          <w:bCs/>
          <w:szCs w:val="24"/>
        </w:rPr>
        <w:t>maintained is known as the Software Development Life Cycle (SDLC). It</w:t>
      </w:r>
      <w:r>
        <w:rPr>
          <w:rFonts w:eastAsia="Times New Roman" w:cs="Times New Roman"/>
          <w:bCs/>
          <w:szCs w:val="24"/>
        </w:rPr>
        <w:t xml:space="preserve"> </w:t>
      </w:r>
      <w:r w:rsidRPr="00AB1FC9">
        <w:rPr>
          <w:rFonts w:eastAsia="Times New Roman" w:cs="Times New Roman"/>
          <w:bCs/>
          <w:szCs w:val="24"/>
        </w:rPr>
        <w:t>shows the steps, phases, milestones, and evolution of the software</w:t>
      </w:r>
      <w:r>
        <w:rPr>
          <w:rFonts w:eastAsia="Times New Roman" w:cs="Times New Roman"/>
          <w:bCs/>
          <w:szCs w:val="24"/>
        </w:rPr>
        <w:t xml:space="preserve"> </w:t>
      </w:r>
      <w:r w:rsidRPr="00AB1FC9">
        <w:rPr>
          <w:rFonts w:eastAsia="Times New Roman" w:cs="Times New Roman"/>
          <w:bCs/>
          <w:szCs w:val="24"/>
        </w:rPr>
        <w:t>development process. There are many types of models used in software</w:t>
      </w:r>
      <w:r>
        <w:rPr>
          <w:rFonts w:eastAsia="Times New Roman" w:cs="Times New Roman"/>
          <w:bCs/>
          <w:szCs w:val="24"/>
        </w:rPr>
        <w:t xml:space="preserve"> </w:t>
      </w:r>
      <w:r w:rsidRPr="00AB1FC9">
        <w:rPr>
          <w:rFonts w:eastAsia="Times New Roman" w:cs="Times New Roman"/>
          <w:bCs/>
          <w:szCs w:val="24"/>
        </w:rPr>
        <w:t xml:space="preserve">design and development. Among them are the </w:t>
      </w:r>
      <w:r>
        <w:rPr>
          <w:rFonts w:eastAsia="Times New Roman" w:cs="Times New Roman"/>
          <w:bCs/>
          <w:szCs w:val="24"/>
        </w:rPr>
        <w:t xml:space="preserve">waterfall model, </w:t>
      </w:r>
      <w:r w:rsidRPr="00AB1FC9">
        <w:rPr>
          <w:rFonts w:eastAsia="Times New Roman" w:cs="Times New Roman"/>
          <w:bCs/>
          <w:szCs w:val="24"/>
        </w:rPr>
        <w:t>spiral models, rapid</w:t>
      </w:r>
      <w:r>
        <w:rPr>
          <w:rFonts w:eastAsia="Times New Roman" w:cs="Times New Roman"/>
          <w:bCs/>
          <w:szCs w:val="24"/>
        </w:rPr>
        <w:t xml:space="preserve"> </w:t>
      </w:r>
      <w:r w:rsidRPr="00AB1FC9">
        <w:rPr>
          <w:rFonts w:eastAsia="Times New Roman" w:cs="Times New Roman"/>
          <w:bCs/>
          <w:szCs w:val="24"/>
        </w:rPr>
        <w:t>development model, Evolutionary model, waterfall model, prototyping</w:t>
      </w:r>
      <w:r>
        <w:rPr>
          <w:rFonts w:eastAsia="Times New Roman" w:cs="Times New Roman"/>
          <w:bCs/>
          <w:szCs w:val="24"/>
        </w:rPr>
        <w:t xml:space="preserve"> </w:t>
      </w:r>
      <w:r w:rsidRPr="00AB1FC9">
        <w:rPr>
          <w:rFonts w:eastAsia="Times New Roman" w:cs="Times New Roman"/>
          <w:bCs/>
          <w:szCs w:val="24"/>
        </w:rPr>
        <w:t xml:space="preserve">model, </w:t>
      </w:r>
      <w:r>
        <w:rPr>
          <w:rFonts w:eastAsia="Times New Roman" w:cs="Times New Roman"/>
          <w:bCs/>
          <w:szCs w:val="24"/>
        </w:rPr>
        <w:t xml:space="preserve">agile models, </w:t>
      </w:r>
      <w:r w:rsidRPr="00AB1FC9">
        <w:rPr>
          <w:rFonts w:eastAsia="Times New Roman" w:cs="Times New Roman"/>
          <w:bCs/>
          <w:szCs w:val="24"/>
        </w:rPr>
        <w:t>etc.</w:t>
      </w:r>
    </w:p>
    <w:p w:rsidR="001E6A68" w:rsidRDefault="001E6A68" w:rsidP="001E6A68">
      <w:pPr>
        <w:keepNext/>
        <w:keepLines/>
        <w:spacing w:before="200" w:after="0" w:line="240" w:lineRule="auto"/>
        <w:rPr>
          <w:rFonts w:eastAsia="Times New Roman" w:cs="Times New Roman"/>
          <w:bCs/>
          <w:szCs w:val="24"/>
        </w:rPr>
      </w:pPr>
      <w:r w:rsidRPr="00A86EFB">
        <w:rPr>
          <w:rFonts w:eastAsia="Times New Roman" w:cs="Times New Roman"/>
          <w:bCs/>
          <w:szCs w:val="24"/>
        </w:rPr>
        <w:t>In software engineering, a software development methodology or system development methodology is a framework that is used to structure, plan, and control the process of developing an information system. There are different models or methods used or followed during the SDLC (Software Development Life Cycle) process such as the waterfall model, prototyping model, spiral model and others based on the nature or objective of the software.</w:t>
      </w:r>
    </w:p>
    <w:p w:rsidR="00A64263" w:rsidRPr="00F1717E" w:rsidRDefault="00A64263" w:rsidP="00A64263">
      <w:pPr>
        <w:pStyle w:val="NormalWeb"/>
        <w:spacing w:before="120" w:after="144"/>
        <w:ind w:right="48"/>
        <w:rPr>
          <w:color w:val="000000"/>
        </w:rPr>
      </w:pPr>
      <w:r w:rsidRPr="00F1717E">
        <w:t xml:space="preserve">We have incorporated RAD methodology as the software development life cycle of this application. </w:t>
      </w:r>
      <w:r w:rsidRPr="00F1717E">
        <w:rPr>
          <w:color w:val="000000"/>
        </w:rPr>
        <w:t>The RAD (Rapid Application Development) model is based on prototyping and iterative development with no specific planning involved. The process of writing the software itself involves the planning required for developing the product.</w:t>
      </w:r>
    </w:p>
    <w:p w:rsidR="00A64263" w:rsidRPr="00F1717E" w:rsidRDefault="00A64263" w:rsidP="00A64263">
      <w:r w:rsidRPr="00F1717E">
        <w:t>Rapid Application Development focuses on gathering customer requirements through workshops or focus groups, early testing of the prototypes by the customer using iterative concept, reuse of the existing prototypes (components), continuous integration and rapid delivery.</w:t>
      </w:r>
    </w:p>
    <w:p w:rsidR="00A64263" w:rsidRPr="00F1717E" w:rsidRDefault="00A64263" w:rsidP="00A64263">
      <w:r w:rsidRPr="00F1717E">
        <w:t>Rapid application development is a software development methodology that uses minimal planning in favor of rapid prototyping. A prototype is a working model that is functionally equivalent to a component of the product.</w:t>
      </w:r>
    </w:p>
    <w:p w:rsidR="00A64263" w:rsidRPr="00F1717E" w:rsidRDefault="00A64263" w:rsidP="00A64263">
      <w:r w:rsidRPr="00F1717E">
        <w:t>In the RAD model, the functional modules are developed in parallel as prototypes and are integrated to make the complete product for faster product delivery. Since there is no detailed preplanning, it makes it easier to incorporate the changes within the development process.</w:t>
      </w:r>
    </w:p>
    <w:p w:rsidR="00A64263" w:rsidRPr="00F1717E" w:rsidRDefault="00A64263" w:rsidP="00A64263">
      <w:r w:rsidRPr="00F1717E">
        <w:t>RAD projects follow iterative and incremental model and have small teams comprising of developers, domain experts, customer representatives and other IT resources working progressively on their component or prototype.</w:t>
      </w:r>
    </w:p>
    <w:p w:rsidR="00A64263" w:rsidRDefault="00A64263" w:rsidP="00A64263">
      <w:r w:rsidRPr="00F1717E">
        <w:t>The most important aspect for this model to be successful is to make sure that the prototypes developed are reusable.</w:t>
      </w:r>
    </w:p>
    <w:p w:rsidR="001A711B" w:rsidRDefault="001A711B" w:rsidP="008C50E8">
      <w:pPr>
        <w:spacing w:line="360" w:lineRule="auto"/>
      </w:pPr>
    </w:p>
    <w:p w:rsidR="001A711B" w:rsidRDefault="001A711B" w:rsidP="000E348E">
      <w:pPr>
        <w:spacing w:line="0" w:lineRule="atLeast"/>
      </w:pPr>
    </w:p>
    <w:p w:rsidR="00A231F4" w:rsidRDefault="00EA7E56" w:rsidP="006A2EA4">
      <w:pPr>
        <w:pStyle w:val="Heading1"/>
      </w:pPr>
      <w:bookmarkStart w:id="35" w:name="_Toc88035069"/>
      <w:r>
        <w:lastRenderedPageBreak/>
        <w:t xml:space="preserve">CHAPTER </w:t>
      </w:r>
      <w:r w:rsidR="008C50E8">
        <w:t>3</w:t>
      </w:r>
      <w:bookmarkEnd w:id="35"/>
    </w:p>
    <w:p w:rsidR="004A7FFA" w:rsidRPr="004A7FFA" w:rsidRDefault="004A7FFA" w:rsidP="006A2EA4">
      <w:pPr>
        <w:pStyle w:val="Heading1"/>
      </w:pPr>
      <w:bookmarkStart w:id="36" w:name="_Toc88035070"/>
      <w:r w:rsidRPr="00494AF3">
        <w:t xml:space="preserve">SYSTEM ANALYSIS AND </w:t>
      </w:r>
      <w:r w:rsidR="009C4B6A">
        <w:t>DESIGN</w:t>
      </w:r>
      <w:bookmarkEnd w:id="36"/>
    </w:p>
    <w:p w:rsidR="000D142D" w:rsidRPr="00825CF4" w:rsidRDefault="008C50E8" w:rsidP="008C50E8">
      <w:pPr>
        <w:pStyle w:val="Heading2"/>
        <w:numPr>
          <w:ilvl w:val="0"/>
          <w:numId w:val="0"/>
        </w:numPr>
        <w:ind w:left="420" w:hanging="420"/>
      </w:pPr>
      <w:bookmarkStart w:id="37" w:name="_Toc88035071"/>
      <w:r>
        <w:t>3</w:t>
      </w:r>
      <w:r w:rsidR="009551F8">
        <w:t xml:space="preserve">.1 </w:t>
      </w:r>
      <w:r w:rsidR="00D41908" w:rsidRPr="00825CF4">
        <w:t>System Analysis</w:t>
      </w:r>
      <w:bookmarkEnd w:id="37"/>
    </w:p>
    <w:p w:rsidR="00D41908" w:rsidRPr="00D41908" w:rsidRDefault="00D41908" w:rsidP="00D41908">
      <w:pPr>
        <w:spacing w:line="360" w:lineRule="auto"/>
        <w:rPr>
          <w:rFonts w:eastAsia="Arial" w:cs="Times New Roman"/>
        </w:rPr>
      </w:pPr>
      <w:r w:rsidRPr="00D41908">
        <w:rPr>
          <w:rFonts w:eastAsia="Arial" w:cs="Times New Roman"/>
        </w:rPr>
        <w:t>System Analysis is the process of studying an activity in order to define its goals or purposes</w:t>
      </w:r>
      <w:r>
        <w:rPr>
          <w:rFonts w:eastAsia="Arial" w:cs="Times New Roman"/>
        </w:rPr>
        <w:t xml:space="preserve"> </w:t>
      </w:r>
      <w:r w:rsidRPr="00D41908">
        <w:rPr>
          <w:rFonts w:eastAsia="Arial" w:cs="Times New Roman"/>
        </w:rPr>
        <w:t>and to discover operations and procedures for accomplishing them most efficiently. Analysis</w:t>
      </w:r>
      <w:r>
        <w:rPr>
          <w:rFonts w:eastAsia="Arial" w:cs="Times New Roman"/>
        </w:rPr>
        <w:t xml:space="preserve"> </w:t>
      </w:r>
      <w:r w:rsidRPr="00D41908">
        <w:rPr>
          <w:rFonts w:eastAsia="Arial" w:cs="Times New Roman"/>
        </w:rPr>
        <w:t>is defined as the procedure by which we break down an intellectual or substantial whole into</w:t>
      </w:r>
      <w:r>
        <w:rPr>
          <w:rFonts w:eastAsia="Arial" w:cs="Times New Roman"/>
        </w:rPr>
        <w:t xml:space="preserve"> </w:t>
      </w:r>
      <w:r w:rsidRPr="00D41908">
        <w:rPr>
          <w:rFonts w:eastAsia="Arial" w:cs="Times New Roman"/>
        </w:rPr>
        <w:t>parts. Synthesis is defined as the procedure by which we combine separate elements or</w:t>
      </w:r>
      <w:r>
        <w:rPr>
          <w:rFonts w:eastAsia="Arial" w:cs="Times New Roman"/>
        </w:rPr>
        <w:t xml:space="preserve"> </w:t>
      </w:r>
      <w:r w:rsidRPr="00D41908">
        <w:rPr>
          <w:rFonts w:eastAsia="Arial" w:cs="Times New Roman"/>
        </w:rPr>
        <w:t>components in order to form a coherent whole. Systems analysis researchers apply</w:t>
      </w:r>
      <w:r>
        <w:rPr>
          <w:rFonts w:eastAsia="Arial" w:cs="Times New Roman"/>
        </w:rPr>
        <w:t xml:space="preserve"> </w:t>
      </w:r>
      <w:r w:rsidRPr="00D41908">
        <w:rPr>
          <w:rFonts w:eastAsia="Arial" w:cs="Times New Roman"/>
        </w:rPr>
        <w:t>methodology to the analysis of systems involved to form an overall picture. System analysis is</w:t>
      </w:r>
      <w:r>
        <w:rPr>
          <w:rFonts w:eastAsia="Arial" w:cs="Times New Roman"/>
        </w:rPr>
        <w:t xml:space="preserve"> </w:t>
      </w:r>
      <w:r w:rsidRPr="00D41908">
        <w:rPr>
          <w:rFonts w:eastAsia="Arial" w:cs="Times New Roman"/>
        </w:rPr>
        <w:t>used in every field where there is a work of developing something</w:t>
      </w:r>
      <w:r>
        <w:rPr>
          <w:rFonts w:eastAsia="Arial" w:cs="Times New Roman"/>
        </w:rPr>
        <w:t>.</w:t>
      </w:r>
      <w:r w:rsidRPr="00D41908">
        <w:rPr>
          <w:rFonts w:eastAsia="Arial" w:cs="Times New Roman"/>
        </w:rPr>
        <w:t xml:space="preserve"> </w:t>
      </w:r>
    </w:p>
    <w:p w:rsidR="004F5243" w:rsidRPr="00C34EC7" w:rsidRDefault="008C50E8" w:rsidP="00CA76CE">
      <w:pPr>
        <w:pStyle w:val="Heading3"/>
        <w:rPr>
          <w:szCs w:val="22"/>
        </w:rPr>
      </w:pPr>
      <w:bookmarkStart w:id="38" w:name="_Toc88035072"/>
      <w:r>
        <w:t>3</w:t>
      </w:r>
      <w:r w:rsidR="00C60BF9">
        <w:t>.1</w:t>
      </w:r>
      <w:r w:rsidR="009551F8" w:rsidRPr="009551F8">
        <w:t xml:space="preserve">.1 </w:t>
      </w:r>
      <w:r w:rsidR="004F5243" w:rsidRPr="009551F8">
        <w:t>Feasibility Analysis</w:t>
      </w:r>
      <w:bookmarkEnd w:id="38"/>
    </w:p>
    <w:p w:rsidR="004F5243" w:rsidRDefault="004F5243" w:rsidP="00361CE5">
      <w:pPr>
        <w:spacing w:line="360" w:lineRule="auto"/>
      </w:pPr>
      <w:r>
        <w:t>Feasibility Analysis is an assessment of the practicality of a proposed project. It provides the degree of viability of a proposed project.</w:t>
      </w:r>
      <w:r w:rsidR="00DC6692">
        <w:t xml:space="preserve"> </w:t>
      </w:r>
      <w:r w:rsidR="00D454DA" w:rsidRPr="006A4368">
        <w:rPr>
          <w:rFonts w:cs="Times New Roman"/>
        </w:rPr>
        <w:t>The main purpose of the feasibility study is check that the system is feasible or not.</w:t>
      </w:r>
      <w:r w:rsidR="00DC6692">
        <w:rPr>
          <w:rFonts w:cs="Times New Roman"/>
        </w:rPr>
        <w:t xml:space="preserve"> </w:t>
      </w:r>
      <w:r>
        <w:t>A feasibility analysis helps us determine the value of the proposed project, determine whether or not there is a market for the proposed project, determine if the proposed project is financially viable, and eventually, decide whether or not it is worth investing time and money into the proposed project.</w:t>
      </w:r>
    </w:p>
    <w:p w:rsidR="004F5243" w:rsidRDefault="004F5243" w:rsidP="00361CE5">
      <w:pPr>
        <w:spacing w:line="360" w:lineRule="auto"/>
        <w:rPr>
          <w:rFonts w:cs="Times New Roman"/>
          <w:color w:val="000000"/>
          <w:szCs w:val="24"/>
        </w:rPr>
      </w:pPr>
      <w:r>
        <w:rPr>
          <w:rFonts w:cs="Times New Roman"/>
          <w:color w:val="000000"/>
          <w:szCs w:val="24"/>
        </w:rPr>
        <w:t>In short, a feasibility analysis evaluates the project's potential for success. Following Feasibility Analysis was performed prior to working on the project:</w:t>
      </w:r>
    </w:p>
    <w:p w:rsidR="0064438C" w:rsidRDefault="0064438C" w:rsidP="00361CE5">
      <w:pPr>
        <w:spacing w:line="360" w:lineRule="auto"/>
        <w:rPr>
          <w:rFonts w:cs="Times New Roman"/>
          <w:color w:val="000000"/>
          <w:szCs w:val="24"/>
        </w:rPr>
      </w:pPr>
    </w:p>
    <w:p w:rsidR="0064438C" w:rsidRDefault="0064438C" w:rsidP="00260EE2">
      <w:pPr>
        <w:pStyle w:val="Heading4"/>
      </w:pPr>
    </w:p>
    <w:p w:rsidR="0064438C" w:rsidRPr="0064438C" w:rsidRDefault="0064438C" w:rsidP="0064438C"/>
    <w:p w:rsidR="00260EE2" w:rsidRPr="00260EE2" w:rsidRDefault="008C50E8" w:rsidP="00260EE2">
      <w:pPr>
        <w:pStyle w:val="Heading4"/>
      </w:pPr>
      <w:r>
        <w:lastRenderedPageBreak/>
        <w:t>3</w:t>
      </w:r>
      <w:r w:rsidR="00B44043">
        <w:t>.1</w:t>
      </w:r>
      <w:r w:rsidR="00825CF4" w:rsidRPr="009551F8">
        <w:t>.</w:t>
      </w:r>
      <w:r w:rsidR="009551F8">
        <w:t>1.1</w:t>
      </w:r>
      <w:r w:rsidR="00427C8D">
        <w:t xml:space="preserve"> </w:t>
      </w:r>
      <w:r w:rsidR="004F5243" w:rsidRPr="009551F8">
        <w:t>Technical Feasibility</w:t>
      </w:r>
    </w:p>
    <w:p w:rsidR="00864FFA" w:rsidRPr="006A4368" w:rsidRDefault="004F5243" w:rsidP="0009597C">
      <w:pPr>
        <w:spacing w:after="0" w:line="360" w:lineRule="auto"/>
        <w:rPr>
          <w:rFonts w:cs="Times New Roman"/>
        </w:rPr>
      </w:pPr>
      <w:r>
        <w:rPr>
          <w:rFonts w:cs="Times New Roman"/>
          <w:color w:val="000000"/>
          <w:szCs w:val="24"/>
        </w:rPr>
        <w:t xml:space="preserve">The web application is technically feasible; complies with current technology, including both the hardware and the software. </w:t>
      </w:r>
      <w:r w:rsidR="00864FFA" w:rsidRPr="006A4368">
        <w:rPr>
          <w:rFonts w:cs="Times New Roman"/>
        </w:rPr>
        <w:t>Technical feasibility study is the complete study of the project in terms of input, processes, output, fields, programs, and procedures. It is a very effective tool for long term planning and trouble shooting. The technical feasibility study should most essentially support the financial information of an organization.</w:t>
      </w:r>
    </w:p>
    <w:p w:rsidR="00882199" w:rsidRDefault="00864FFA" w:rsidP="003B47DC">
      <w:pPr>
        <w:spacing w:line="360" w:lineRule="auto"/>
        <w:rPr>
          <w:rFonts w:cs="Times New Roman"/>
        </w:rPr>
      </w:pPr>
      <w:r w:rsidRPr="006A4368">
        <w:rPr>
          <w:rFonts w:cs="Times New Roman"/>
        </w:rPr>
        <w:t>Developed system is technically feasible. To use the system, using system doesn’t requir</w:t>
      </w:r>
      <w:r>
        <w:rPr>
          <w:rFonts w:cs="Times New Roman"/>
        </w:rPr>
        <w:t>e advanced technical knowledge</w:t>
      </w:r>
      <w:r w:rsidR="008228DE">
        <w:rPr>
          <w:rFonts w:cs="Times New Roman"/>
        </w:rPr>
        <w:t xml:space="preserve">. </w:t>
      </w:r>
      <w:r w:rsidRPr="006A4368">
        <w:rPr>
          <w:rFonts w:cs="Times New Roman"/>
        </w:rPr>
        <w:t>The entire system can be developed with the presently resource.</w:t>
      </w:r>
    </w:p>
    <w:p w:rsidR="0009597C" w:rsidRDefault="0009597C" w:rsidP="0092588B">
      <w:r w:rsidRPr="00F1717E">
        <w:t xml:space="preserve">The technical feasibility assessment is focused on gaining an understanding of the present technical resources available and their applicability to the expected need of the proposed system. All the necessary technology such as </w:t>
      </w:r>
      <w:r w:rsidR="00411DB6">
        <w:t xml:space="preserve">HTML, CSS, Bootstrap, </w:t>
      </w:r>
      <w:r w:rsidR="00CC1FC6">
        <w:t>MY</w:t>
      </w:r>
      <w:r w:rsidR="002D196A">
        <w:t>SQL</w:t>
      </w:r>
      <w:r w:rsidR="00CC1FC6">
        <w:t>, Php</w:t>
      </w:r>
      <w:r w:rsidRPr="00F1717E">
        <w:t xml:space="preserve"> etc. are already available. And also, other resources like Laptops, internet, etc. are available. </w:t>
      </w:r>
    </w:p>
    <w:p w:rsidR="002D196A" w:rsidRDefault="002D196A" w:rsidP="0092588B">
      <w:pPr>
        <w:rPr>
          <w:rFonts w:ascii="TimesNewRomanPSMT" w:hAnsi="TimesNewRomanPSMT"/>
          <w:color w:val="000000"/>
        </w:rPr>
      </w:pPr>
      <w:r>
        <w:rPr>
          <w:rFonts w:ascii="TimesNewRomanPS-BoldMT" w:hAnsi="TimesNewRomanPS-BoldMT"/>
          <w:b/>
          <w:bCs/>
          <w:color w:val="000000"/>
          <w:szCs w:val="24"/>
        </w:rPr>
        <w:t xml:space="preserve">Hardware </w:t>
      </w:r>
      <w:r w:rsidRPr="002D196A">
        <w:rPr>
          <w:rFonts w:ascii="TimesNewRomanPS-BoldMT" w:hAnsi="TimesNewRomanPS-BoldMT"/>
          <w:b/>
          <w:bCs/>
          <w:color w:val="000000"/>
          <w:szCs w:val="24"/>
        </w:rPr>
        <w:t>Specification</w:t>
      </w:r>
      <w:r w:rsidRPr="002D196A">
        <w:rPr>
          <w:rFonts w:ascii="TimesNewRomanPSMT" w:hAnsi="TimesNewRomanPSMT"/>
          <w:color w:val="000000"/>
        </w:rPr>
        <w:t>:</w:t>
      </w:r>
    </w:p>
    <w:p w:rsidR="002D196A" w:rsidRPr="002D196A" w:rsidRDefault="002D196A" w:rsidP="002D196A">
      <w:pPr>
        <w:pStyle w:val="ListBullet"/>
        <w:rPr>
          <w:rFonts w:eastAsia="Times New Roman" w:cs="Times New Roman"/>
          <w:szCs w:val="24"/>
        </w:rPr>
      </w:pPr>
      <w:r w:rsidRPr="002D196A">
        <w:rPr>
          <w:rFonts w:ascii="SymbolMT" w:hAnsi="SymbolMT"/>
        </w:rPr>
        <w:t xml:space="preserve"> </w:t>
      </w:r>
      <w:r w:rsidR="001C40DF">
        <w:t xml:space="preserve">PC with </w:t>
      </w:r>
      <w:r w:rsidRPr="002D196A">
        <w:t>5</w:t>
      </w:r>
      <w:r w:rsidR="001C40DF">
        <w:t>0</w:t>
      </w:r>
      <w:r w:rsidRPr="002D196A">
        <w:t xml:space="preserve">0 GB or more </w:t>
      </w:r>
      <w:r>
        <w:t>H</w:t>
      </w:r>
      <w:r w:rsidRPr="002D196A">
        <w:t>ard disk</w:t>
      </w:r>
      <w:r w:rsidRPr="002D196A">
        <w:rPr>
          <w:rFonts w:ascii="TimesNewRomanPSMT" w:eastAsia="Times New Roman" w:hAnsi="TimesNewRomanPSMT" w:cs="Times New Roman"/>
          <w:color w:val="212529"/>
          <w:sz w:val="34"/>
          <w:szCs w:val="34"/>
        </w:rPr>
        <w:t>.</w:t>
      </w:r>
    </w:p>
    <w:p w:rsidR="002D196A" w:rsidRPr="002D196A" w:rsidRDefault="001C40DF" w:rsidP="002D196A">
      <w:pPr>
        <w:pStyle w:val="ListBullet"/>
        <w:rPr>
          <w:szCs w:val="24"/>
        </w:rPr>
      </w:pPr>
      <w:r>
        <w:t>PC with 4</w:t>
      </w:r>
      <w:r w:rsidR="002D196A" w:rsidRPr="002D196A">
        <w:t xml:space="preserve"> GB RAM</w:t>
      </w:r>
      <w:r w:rsidR="002D196A">
        <w:t>.</w:t>
      </w:r>
    </w:p>
    <w:p w:rsidR="002D196A" w:rsidRPr="002D196A" w:rsidRDefault="002D196A" w:rsidP="002D196A">
      <w:pPr>
        <w:pStyle w:val="ListBullet"/>
        <w:rPr>
          <w:szCs w:val="24"/>
        </w:rPr>
      </w:pPr>
      <w:r w:rsidRPr="002D196A">
        <w:t>PC with Pentium 1 and Above.</w:t>
      </w:r>
    </w:p>
    <w:p w:rsidR="002D196A" w:rsidRDefault="002D196A" w:rsidP="0092588B">
      <w:pPr>
        <w:rPr>
          <w:rFonts w:ascii="TimesNewRomanPSMT" w:hAnsi="TimesNewRomanPSMT"/>
          <w:color w:val="000000"/>
        </w:rPr>
      </w:pPr>
      <w:r w:rsidRPr="002D196A">
        <w:rPr>
          <w:rFonts w:ascii="TimesNewRomanPSMT" w:hAnsi="TimesNewRomanPSMT"/>
          <w:color w:val="000000"/>
        </w:rPr>
        <w:br/>
      </w:r>
      <w:r>
        <w:rPr>
          <w:rFonts w:ascii="TimesNewRomanPS-BoldMT" w:hAnsi="TimesNewRomanPS-BoldMT"/>
          <w:b/>
          <w:bCs/>
          <w:color w:val="000000"/>
          <w:szCs w:val="24"/>
        </w:rPr>
        <w:t xml:space="preserve">Software </w:t>
      </w:r>
      <w:r w:rsidRPr="002D196A">
        <w:rPr>
          <w:rFonts w:ascii="TimesNewRomanPS-BoldMT" w:hAnsi="TimesNewRomanPS-BoldMT"/>
          <w:b/>
          <w:bCs/>
          <w:color w:val="000000"/>
          <w:szCs w:val="24"/>
        </w:rPr>
        <w:t>Specification</w:t>
      </w:r>
      <w:r w:rsidRPr="002D196A">
        <w:rPr>
          <w:rFonts w:ascii="TimesNewRomanPSMT" w:hAnsi="TimesNewRomanPSMT"/>
          <w:color w:val="000000"/>
        </w:rPr>
        <w:t>:</w:t>
      </w:r>
    </w:p>
    <w:p w:rsidR="002D196A" w:rsidRDefault="002D196A" w:rsidP="002D196A">
      <w:pPr>
        <w:pStyle w:val="ListBullet"/>
      </w:pPr>
      <w:r>
        <w:t>Operating System: Windows</w:t>
      </w:r>
      <w:r w:rsidR="00DA4F31">
        <w:t>.</w:t>
      </w:r>
    </w:p>
    <w:p w:rsidR="002D196A" w:rsidRDefault="002D196A" w:rsidP="002D196A">
      <w:pPr>
        <w:pStyle w:val="ListBullet"/>
      </w:pPr>
      <w:r w:rsidRPr="002D196A">
        <w:t xml:space="preserve">Front End : </w:t>
      </w:r>
      <w:r>
        <w:t xml:space="preserve"> HTML, CSS, JavaScript</w:t>
      </w:r>
      <w:r w:rsidR="00FD07BE">
        <w:t>,bootstrap</w:t>
      </w:r>
      <w:r w:rsidR="00DA4F31">
        <w:t>.</w:t>
      </w:r>
    </w:p>
    <w:p w:rsidR="002D196A" w:rsidRDefault="002D196A" w:rsidP="002D196A">
      <w:pPr>
        <w:pStyle w:val="ListBullet"/>
      </w:pPr>
      <w:r w:rsidRPr="002D196A">
        <w:t xml:space="preserve">Back End : </w:t>
      </w:r>
      <w:r w:rsidR="00FD07BE">
        <w:t>Php</w:t>
      </w:r>
      <w:r w:rsidR="00436ECB">
        <w:t>, MY</w:t>
      </w:r>
      <w:r>
        <w:t>SQL</w:t>
      </w:r>
      <w:r w:rsidR="00DA4F31">
        <w:t>.</w:t>
      </w:r>
    </w:p>
    <w:p w:rsidR="002D196A" w:rsidRPr="0092588B" w:rsidRDefault="002D196A" w:rsidP="002D196A">
      <w:pPr>
        <w:pStyle w:val="ListBullet"/>
      </w:pPr>
      <w:r w:rsidRPr="002D196A">
        <w:rPr>
          <w:rFonts w:ascii="SymbolMT" w:hAnsi="SymbolMT"/>
        </w:rPr>
        <w:t xml:space="preserve"> </w:t>
      </w:r>
      <w:r>
        <w:rPr>
          <w:rFonts w:ascii="SymbolMT" w:hAnsi="SymbolMT"/>
        </w:rPr>
        <w:t>Others Software : VS Code (IDE), Chromo (Browser), MS Word</w:t>
      </w:r>
      <w:r w:rsidR="00DA4F31">
        <w:rPr>
          <w:rFonts w:ascii="SymbolMT" w:hAnsi="SymbolMT"/>
        </w:rPr>
        <w:t>.</w:t>
      </w:r>
    </w:p>
    <w:p w:rsidR="004F5243" w:rsidRDefault="008C50E8" w:rsidP="003B47DC">
      <w:pPr>
        <w:pStyle w:val="Heading4"/>
        <w:spacing w:line="360" w:lineRule="auto"/>
      </w:pPr>
      <w:r>
        <w:t>3</w:t>
      </w:r>
      <w:r w:rsidR="00B44043">
        <w:t>.1</w:t>
      </w:r>
      <w:r w:rsidR="009551F8">
        <w:t xml:space="preserve">.1.2 </w:t>
      </w:r>
      <w:r w:rsidR="004F5243">
        <w:t xml:space="preserve">Operational </w:t>
      </w:r>
      <w:r w:rsidR="004F5243" w:rsidRPr="0039158C">
        <w:t>Feasibility</w:t>
      </w:r>
    </w:p>
    <w:p w:rsidR="00B44043" w:rsidRDefault="00B44043" w:rsidP="00B44043">
      <w:r w:rsidRPr="00F1717E">
        <w:t>The Operational feasibility study aids in measuring the degree to which the system solves the problems and the extent to which it fulfills the requirements stated in the requirements analysis phase of the system development. It helps to understand the operation of the system before and after implementing new functionalities. It determines how well the system functions in the operational level.</w:t>
      </w:r>
      <w:r>
        <w:t xml:space="preserve"> </w:t>
      </w:r>
      <w:r w:rsidRPr="00B44043">
        <w:rPr>
          <w:rFonts w:ascii="TimesNewRomanPSMT" w:hAnsi="TimesNewRomanPSMT"/>
          <w:color w:val="000000"/>
          <w:szCs w:val="24"/>
        </w:rPr>
        <w:t>The</w:t>
      </w:r>
      <w:r>
        <w:rPr>
          <w:rFonts w:ascii="TimesNewRomanPSMT" w:hAnsi="TimesNewRomanPSMT"/>
          <w:color w:val="000000"/>
        </w:rPr>
        <w:t xml:space="preserve"> </w:t>
      </w:r>
      <w:r w:rsidRPr="00B44043">
        <w:rPr>
          <w:rFonts w:ascii="TimesNewRomanPSMT" w:hAnsi="TimesNewRomanPSMT"/>
          <w:color w:val="000000"/>
          <w:szCs w:val="24"/>
        </w:rPr>
        <w:t>enhanced GUI feature will help the users to operate easily and no detailed knowledge is</w:t>
      </w:r>
      <w:r>
        <w:rPr>
          <w:rFonts w:ascii="TimesNewRomanPSMT" w:hAnsi="TimesNewRomanPSMT"/>
          <w:color w:val="000000"/>
        </w:rPr>
        <w:t xml:space="preserve"> </w:t>
      </w:r>
      <w:r w:rsidRPr="00B44043">
        <w:rPr>
          <w:rFonts w:ascii="TimesNewRomanPSMT" w:hAnsi="TimesNewRomanPSMT"/>
          <w:color w:val="000000"/>
          <w:szCs w:val="24"/>
        </w:rPr>
        <w:t>required. Therefore, it is operationally feasible.</w:t>
      </w:r>
      <w:r w:rsidRPr="00B44043">
        <w:t xml:space="preserve"> </w:t>
      </w:r>
      <w:r w:rsidRPr="00F1717E">
        <w:t xml:space="preserve">In this system, all the features will be implemented using its own databases. </w:t>
      </w:r>
    </w:p>
    <w:p w:rsidR="0064438C" w:rsidRPr="00F1717E" w:rsidRDefault="0064438C" w:rsidP="00B44043"/>
    <w:p w:rsidR="004F5243" w:rsidRDefault="008C50E8" w:rsidP="003B47DC">
      <w:pPr>
        <w:pStyle w:val="Heading4"/>
        <w:spacing w:line="360" w:lineRule="auto"/>
      </w:pPr>
      <w:r>
        <w:lastRenderedPageBreak/>
        <w:t>3</w:t>
      </w:r>
      <w:r w:rsidR="00B44043">
        <w:t>.1</w:t>
      </w:r>
      <w:r w:rsidR="009551F8">
        <w:t xml:space="preserve">.1.3 </w:t>
      </w:r>
      <w:r w:rsidR="004F5243">
        <w:t>Economic</w:t>
      </w:r>
      <w:r w:rsidR="004F5243" w:rsidRPr="0039158C">
        <w:t xml:space="preserve"> Feasibility</w:t>
      </w:r>
    </w:p>
    <w:p w:rsidR="00160230" w:rsidRPr="00FA6488" w:rsidRDefault="00F23B13" w:rsidP="003B47DC">
      <w:pPr>
        <w:spacing w:after="0" w:line="360" w:lineRule="auto"/>
        <w:rPr>
          <w:rFonts w:cs="Times New Roman"/>
        </w:rPr>
      </w:pPr>
      <w:r w:rsidRPr="006A4368">
        <w:rPr>
          <w:rFonts w:cs="Times New Roman"/>
        </w:rPr>
        <w:t xml:space="preserve">Economic feasibility analysis is the most commonly used method for determining the efficiency of a project. It is also known as cost analysis. It helps in identifying profit against investment expected from a project. Cost and time are the most essential factors involved in this field of study. Developed system is economically feasible. It can be developed on simple PC which can be available in affordable </w:t>
      </w:r>
      <w:r>
        <w:rPr>
          <w:rFonts w:cs="Times New Roman"/>
        </w:rPr>
        <w:t xml:space="preserve">cost. </w:t>
      </w:r>
      <w:r w:rsidR="00FA6488">
        <w:rPr>
          <w:rFonts w:cs="Times New Roman"/>
        </w:rPr>
        <w:t xml:space="preserve"> </w:t>
      </w:r>
      <w:r w:rsidR="00160230" w:rsidRPr="00A276B3">
        <w:rPr>
          <w:rFonts w:eastAsia="Times New Roman" w:cs="Times New Roman"/>
        </w:rPr>
        <w:t>It refers to the analysis of how beneficial will be the project with regarded to the time, money and other resources. In this study, we analyzed equipment cost, operating cost, development cost, etc.</w:t>
      </w:r>
    </w:p>
    <w:p w:rsidR="007D073A" w:rsidRDefault="007D073A" w:rsidP="003B47DC">
      <w:pPr>
        <w:spacing w:after="0" w:line="360" w:lineRule="auto"/>
        <w:rPr>
          <w:rFonts w:eastAsia="Times New Roman" w:cs="Times New Roman"/>
        </w:rPr>
      </w:pPr>
    </w:p>
    <w:p w:rsidR="0052411C" w:rsidRPr="0064438C" w:rsidRDefault="008C50E8" w:rsidP="0064438C">
      <w:pPr>
        <w:rPr>
          <w:rFonts w:eastAsiaTheme="majorEastAsia" w:cstheme="majorBidi"/>
          <w:b/>
          <w:bCs/>
          <w:iCs/>
          <w:color w:val="000000" w:themeColor="text1"/>
        </w:rPr>
      </w:pPr>
      <w:r w:rsidRPr="0064438C">
        <w:rPr>
          <w:rFonts w:eastAsiaTheme="majorEastAsia" w:cstheme="majorBidi"/>
          <w:b/>
          <w:bCs/>
          <w:iCs/>
          <w:color w:val="000000" w:themeColor="text1"/>
        </w:rPr>
        <w:t>3</w:t>
      </w:r>
      <w:r w:rsidR="00B44043" w:rsidRPr="0064438C">
        <w:rPr>
          <w:rFonts w:eastAsiaTheme="majorEastAsia" w:cstheme="majorBidi"/>
          <w:b/>
          <w:bCs/>
          <w:iCs/>
          <w:color w:val="000000" w:themeColor="text1"/>
        </w:rPr>
        <w:t>.1</w:t>
      </w:r>
      <w:r w:rsidR="00427C8D" w:rsidRPr="0064438C">
        <w:rPr>
          <w:rFonts w:eastAsiaTheme="majorEastAsia" w:cstheme="majorBidi"/>
          <w:b/>
          <w:bCs/>
          <w:iCs/>
          <w:color w:val="000000" w:themeColor="text1"/>
        </w:rPr>
        <w:t xml:space="preserve">.1.4 </w:t>
      </w:r>
      <w:r w:rsidR="0052411C" w:rsidRPr="0064438C">
        <w:rPr>
          <w:rFonts w:eastAsiaTheme="majorEastAsia" w:cstheme="majorBidi"/>
          <w:b/>
          <w:bCs/>
          <w:iCs/>
          <w:color w:val="000000" w:themeColor="text1"/>
        </w:rPr>
        <w:t>Schedule Feasibility</w:t>
      </w:r>
    </w:p>
    <w:p w:rsidR="00F9170D" w:rsidRDefault="00F9170D" w:rsidP="00F9170D">
      <w:pPr>
        <w:spacing w:after="0" w:line="360" w:lineRule="auto"/>
        <w:rPr>
          <w:rFonts w:cs="Times New Roman"/>
        </w:rPr>
      </w:pPr>
      <w:r w:rsidRPr="006A4368">
        <w:rPr>
          <w:rFonts w:cs="Times New Roman"/>
        </w:rPr>
        <w:t>Schedule Feasibility is defined as the probability of a project to be completed within its scheduled time limits by a planned due date. If a project has a high probability to be completed on time, then its schedule feasibility is high. In many cases, a project will be unsuccessful if it takes longer than it was estimated. Some external environmental conditions may change. Hence, a project can be losing its benefits, expediency and profitability. If a work to be accomplished at a project does not fit the timeframes demanded by its users or customers, then a schedule is unfeasible i.e. amount of work should be reduced or other schedu</w:t>
      </w:r>
      <w:r>
        <w:rPr>
          <w:rFonts w:cs="Times New Roman"/>
        </w:rPr>
        <w:t>le compression methods applied.</w:t>
      </w:r>
    </w:p>
    <w:p w:rsidR="00F9170D" w:rsidRDefault="00F9170D" w:rsidP="00F9170D">
      <w:pPr>
        <w:spacing w:after="0" w:line="240" w:lineRule="auto"/>
        <w:rPr>
          <w:rFonts w:cs="Times New Roman"/>
        </w:rPr>
      </w:pPr>
    </w:p>
    <w:p w:rsidR="00F9170D" w:rsidRDefault="00F9170D" w:rsidP="00F9170D">
      <w:pPr>
        <w:spacing w:line="360" w:lineRule="auto"/>
        <w:rPr>
          <w:rFonts w:cs="Times New Roman"/>
        </w:rPr>
      </w:pPr>
      <w:r w:rsidRPr="006A4368">
        <w:rPr>
          <w:rFonts w:cs="Times New Roman"/>
        </w:rPr>
        <w:t>If the project managers want to see their projects completed before they can lose their utility, they need to give proper attention to controlling their schedule feasibility. To calculate and continually re-examine whether it is possible to complete all amount and scope of work lying ahead, utilizing the given amount of resources, within require</w:t>
      </w:r>
      <w:r>
        <w:rPr>
          <w:rFonts w:cs="Times New Roman"/>
        </w:rPr>
        <w:t>d period of time.</w:t>
      </w:r>
    </w:p>
    <w:p w:rsidR="00F9170D" w:rsidRDefault="00F9170D" w:rsidP="00F9170D">
      <w:pPr>
        <w:spacing w:line="360" w:lineRule="auto"/>
        <w:rPr>
          <w:rFonts w:cs="Times New Roman"/>
        </w:rPr>
      </w:pPr>
      <w:r w:rsidRPr="006A4368">
        <w:rPr>
          <w:rFonts w:cs="Times New Roman"/>
        </w:rPr>
        <w:t xml:space="preserve">We will have around half a year to develop this application, and if our developments and implementation goes on as we have approximated, it will finish in months. Due to fact that we are not good manager and we may not get the same level of excitement, involvement and dedication due to variable factors throughout the planned time, it will be equally acceptable even if it takes 2 months to finish. We have purposed a rough timeline </w:t>
      </w:r>
      <w:r w:rsidRPr="006A4368">
        <w:rPr>
          <w:rFonts w:cs="Times New Roman"/>
        </w:rPr>
        <w:lastRenderedPageBreak/>
        <w:t>that will help us in continuing our project and completing it on time. If the project is finished in the designed Gantt chart, then the project is said to be feasible.</w:t>
      </w:r>
    </w:p>
    <w:p w:rsidR="00A915EC" w:rsidRPr="006A4368" w:rsidRDefault="00E675B8" w:rsidP="0064438C">
      <w:pPr>
        <w:rPr>
          <w:rFonts w:cs="Times New Roman"/>
        </w:rPr>
      </w:pPr>
      <w:r w:rsidRPr="006A4368">
        <w:rPr>
          <w:rFonts w:cs="Times New Roman"/>
        </w:rPr>
        <w:t>Gantt chart for the project timeline is shown below</w:t>
      </w:r>
      <w:r w:rsidR="00F9170D">
        <w:rPr>
          <w:rFonts w:cs="Times New Roman"/>
        </w:rPr>
        <w:t>:</w:t>
      </w:r>
    </w:p>
    <w:tbl>
      <w:tblPr>
        <w:tblStyle w:val="TableGrid0"/>
        <w:tblpPr w:leftFromText="180" w:rightFromText="180" w:vertAnchor="text" w:horzAnchor="margin" w:tblpXSpec="center" w:tblpY="155"/>
        <w:tblW w:w="9861" w:type="dxa"/>
        <w:tblInd w:w="0" w:type="dxa"/>
        <w:tblCellMar>
          <w:top w:w="7" w:type="dxa"/>
          <w:right w:w="65" w:type="dxa"/>
        </w:tblCellMar>
        <w:tblLook w:val="04A0"/>
      </w:tblPr>
      <w:tblGrid>
        <w:gridCol w:w="2803"/>
        <w:gridCol w:w="750"/>
        <w:gridCol w:w="746"/>
        <w:gridCol w:w="751"/>
        <w:gridCol w:w="737"/>
        <w:gridCol w:w="817"/>
        <w:gridCol w:w="857"/>
        <w:gridCol w:w="771"/>
        <w:gridCol w:w="772"/>
        <w:gridCol w:w="857"/>
      </w:tblGrid>
      <w:tr w:rsidR="008D578E" w:rsidRPr="006A4368" w:rsidTr="009A3048">
        <w:trPr>
          <w:trHeight w:val="774"/>
        </w:trPr>
        <w:tc>
          <w:tcPr>
            <w:tcW w:w="2803" w:type="dxa"/>
            <w:vMerge w:val="restart"/>
            <w:tcBorders>
              <w:top w:val="single" w:sz="4" w:space="0" w:color="000000"/>
              <w:left w:val="single" w:sz="4" w:space="0" w:color="000000"/>
              <w:bottom w:val="single" w:sz="4" w:space="0" w:color="000000"/>
              <w:right w:val="single" w:sz="4" w:space="0" w:color="000000"/>
            </w:tcBorders>
          </w:tcPr>
          <w:p w:rsidR="008D578E" w:rsidRDefault="008D578E" w:rsidP="00BD6437">
            <w:pPr>
              <w:spacing w:line="360" w:lineRule="auto"/>
              <w:ind w:left="15"/>
              <w:jc w:val="center"/>
              <w:rPr>
                <w:rFonts w:cs="Times New Roman"/>
                <w:szCs w:val="22"/>
              </w:rPr>
            </w:pPr>
          </w:p>
          <w:p w:rsidR="008D578E" w:rsidRDefault="008D578E" w:rsidP="00BD6437">
            <w:pPr>
              <w:spacing w:line="360" w:lineRule="auto"/>
              <w:ind w:left="15"/>
              <w:jc w:val="center"/>
              <w:rPr>
                <w:rFonts w:cs="Times New Roman"/>
                <w:szCs w:val="22"/>
              </w:rPr>
            </w:pPr>
          </w:p>
          <w:p w:rsidR="008D578E" w:rsidRPr="00192460" w:rsidRDefault="00192460" w:rsidP="00BD6437">
            <w:pPr>
              <w:spacing w:line="360" w:lineRule="auto"/>
              <w:ind w:left="15"/>
              <w:jc w:val="center"/>
              <w:rPr>
                <w:rFonts w:cs="Times New Roman"/>
                <w:b/>
                <w:bCs/>
                <w:szCs w:val="22"/>
              </w:rPr>
            </w:pPr>
            <w:r w:rsidRPr="00192460">
              <w:rPr>
                <w:rFonts w:cs="Times New Roman"/>
                <w:b/>
                <w:bCs/>
                <w:szCs w:val="22"/>
              </w:rPr>
              <w:t>ACTIVITIES</w:t>
            </w:r>
          </w:p>
        </w:tc>
        <w:tc>
          <w:tcPr>
            <w:tcW w:w="2247" w:type="dxa"/>
            <w:gridSpan w:val="3"/>
            <w:tcBorders>
              <w:top w:val="single" w:sz="4" w:space="0" w:color="000000"/>
              <w:left w:val="single" w:sz="4" w:space="0" w:color="000000"/>
              <w:bottom w:val="single" w:sz="4" w:space="0" w:color="000000"/>
              <w:right w:val="single" w:sz="4" w:space="0" w:color="000000"/>
            </w:tcBorders>
            <w:vAlign w:val="center"/>
          </w:tcPr>
          <w:p w:rsidR="008D578E" w:rsidRPr="006A4368" w:rsidRDefault="00F57A81" w:rsidP="00BD6437">
            <w:pPr>
              <w:spacing w:line="360" w:lineRule="auto"/>
              <w:ind w:left="63"/>
              <w:jc w:val="center"/>
              <w:rPr>
                <w:rFonts w:cs="Times New Roman"/>
                <w:szCs w:val="22"/>
              </w:rPr>
            </w:pPr>
            <w:r>
              <w:rPr>
                <w:rFonts w:cs="Times New Roman"/>
                <w:szCs w:val="22"/>
              </w:rPr>
              <w:t>J</w:t>
            </w:r>
            <w:r w:rsidR="00B34787">
              <w:rPr>
                <w:rFonts w:cs="Times New Roman"/>
                <w:szCs w:val="22"/>
              </w:rPr>
              <w:t>une</w:t>
            </w:r>
            <w:r>
              <w:rPr>
                <w:rFonts w:cs="Times New Roman"/>
                <w:szCs w:val="22"/>
              </w:rPr>
              <w:t xml:space="preserve"> </w:t>
            </w:r>
            <w:r w:rsidR="008D578E">
              <w:rPr>
                <w:rFonts w:cs="Times New Roman"/>
                <w:szCs w:val="22"/>
              </w:rPr>
              <w:t>202</w:t>
            </w:r>
            <w:r w:rsidR="00B34787">
              <w:rPr>
                <w:rFonts w:cs="Times New Roman"/>
                <w:szCs w:val="22"/>
              </w:rPr>
              <w:t>1</w:t>
            </w:r>
          </w:p>
        </w:tc>
        <w:tc>
          <w:tcPr>
            <w:tcW w:w="2411" w:type="dxa"/>
            <w:gridSpan w:val="3"/>
            <w:tcBorders>
              <w:top w:val="single" w:sz="4" w:space="0" w:color="000000"/>
              <w:left w:val="single" w:sz="4" w:space="0" w:color="000000"/>
              <w:bottom w:val="single" w:sz="4" w:space="0" w:color="000000"/>
              <w:right w:val="nil"/>
            </w:tcBorders>
            <w:vAlign w:val="center"/>
          </w:tcPr>
          <w:p w:rsidR="008D578E" w:rsidRPr="006A4368" w:rsidRDefault="00F57A81" w:rsidP="008D578E">
            <w:pPr>
              <w:spacing w:line="360" w:lineRule="auto"/>
              <w:jc w:val="center"/>
              <w:rPr>
                <w:rFonts w:cs="Times New Roman"/>
                <w:szCs w:val="22"/>
              </w:rPr>
            </w:pPr>
            <w:r>
              <w:rPr>
                <w:rFonts w:cs="Times New Roman"/>
                <w:szCs w:val="22"/>
              </w:rPr>
              <w:t>July</w:t>
            </w:r>
            <w:r w:rsidR="008D578E">
              <w:rPr>
                <w:rFonts w:cs="Times New Roman"/>
                <w:szCs w:val="22"/>
              </w:rPr>
              <w:t xml:space="preserve"> 202</w:t>
            </w:r>
            <w:r w:rsidR="00B34787">
              <w:rPr>
                <w:rFonts w:cs="Times New Roman"/>
                <w:szCs w:val="22"/>
              </w:rPr>
              <w:t>1</w:t>
            </w:r>
          </w:p>
        </w:tc>
        <w:tc>
          <w:tcPr>
            <w:tcW w:w="1543" w:type="dxa"/>
            <w:gridSpan w:val="2"/>
            <w:tcBorders>
              <w:top w:val="single" w:sz="4" w:space="0" w:color="000000"/>
              <w:left w:val="single" w:sz="4" w:space="0" w:color="000000"/>
              <w:bottom w:val="single" w:sz="4" w:space="0" w:color="000000"/>
              <w:right w:val="single" w:sz="4" w:space="0" w:color="000000"/>
            </w:tcBorders>
            <w:vAlign w:val="center"/>
          </w:tcPr>
          <w:p w:rsidR="008D578E" w:rsidRPr="006A4368" w:rsidRDefault="008D578E" w:rsidP="008D578E">
            <w:pPr>
              <w:spacing w:line="360" w:lineRule="auto"/>
              <w:jc w:val="center"/>
              <w:rPr>
                <w:rFonts w:cs="Times New Roman"/>
                <w:szCs w:val="22"/>
              </w:rPr>
            </w:pPr>
            <w:r>
              <w:rPr>
                <w:rFonts w:cs="Times New Roman"/>
                <w:szCs w:val="22"/>
              </w:rPr>
              <w:t xml:space="preserve"> </w:t>
            </w:r>
            <w:r w:rsidR="00F57A81">
              <w:rPr>
                <w:rFonts w:cs="Times New Roman"/>
                <w:szCs w:val="22"/>
              </w:rPr>
              <w:t xml:space="preserve">Aug </w:t>
            </w:r>
            <w:r>
              <w:rPr>
                <w:rFonts w:cs="Times New Roman"/>
                <w:szCs w:val="22"/>
              </w:rPr>
              <w:t>202</w:t>
            </w:r>
            <w:r w:rsidR="00E75FA8">
              <w:rPr>
                <w:rFonts w:cs="Times New Roman"/>
                <w:szCs w:val="22"/>
              </w:rPr>
              <w:t>1</w:t>
            </w:r>
          </w:p>
        </w:tc>
        <w:tc>
          <w:tcPr>
            <w:tcW w:w="857" w:type="dxa"/>
            <w:tcBorders>
              <w:top w:val="single" w:sz="4" w:space="0" w:color="000000"/>
              <w:left w:val="single" w:sz="4" w:space="0" w:color="000000"/>
              <w:bottom w:val="single" w:sz="4" w:space="0" w:color="000000"/>
              <w:right w:val="single" w:sz="4" w:space="0" w:color="000000"/>
            </w:tcBorders>
            <w:vAlign w:val="center"/>
          </w:tcPr>
          <w:p w:rsidR="00F57A81" w:rsidRDefault="00F57A81" w:rsidP="008D578E">
            <w:pPr>
              <w:spacing w:line="360" w:lineRule="auto"/>
              <w:jc w:val="center"/>
              <w:rPr>
                <w:rFonts w:cs="Times New Roman"/>
                <w:szCs w:val="22"/>
              </w:rPr>
            </w:pPr>
            <w:r>
              <w:rPr>
                <w:rFonts w:cs="Times New Roman"/>
                <w:szCs w:val="22"/>
              </w:rPr>
              <w:t>Sep</w:t>
            </w:r>
          </w:p>
          <w:p w:rsidR="008D578E" w:rsidRPr="006A4368" w:rsidRDefault="008D578E" w:rsidP="008D578E">
            <w:pPr>
              <w:spacing w:line="360" w:lineRule="auto"/>
              <w:jc w:val="center"/>
              <w:rPr>
                <w:rFonts w:cs="Times New Roman"/>
                <w:szCs w:val="22"/>
              </w:rPr>
            </w:pPr>
            <w:r w:rsidRPr="006A4368">
              <w:rPr>
                <w:rFonts w:cs="Times New Roman"/>
                <w:szCs w:val="22"/>
              </w:rPr>
              <w:t xml:space="preserve"> 20</w:t>
            </w:r>
            <w:r>
              <w:rPr>
                <w:rFonts w:cs="Times New Roman"/>
                <w:szCs w:val="22"/>
              </w:rPr>
              <w:t>21</w:t>
            </w:r>
          </w:p>
        </w:tc>
      </w:tr>
      <w:tr w:rsidR="00EE750F" w:rsidRPr="006A4368" w:rsidTr="009A3048">
        <w:trPr>
          <w:trHeight w:val="624"/>
        </w:trPr>
        <w:tc>
          <w:tcPr>
            <w:tcW w:w="0" w:type="auto"/>
            <w:vMerge/>
            <w:tcBorders>
              <w:top w:val="nil"/>
              <w:left w:val="single" w:sz="4" w:space="0" w:color="000000"/>
              <w:bottom w:val="single" w:sz="4" w:space="0" w:color="000000"/>
              <w:right w:val="single" w:sz="4" w:space="0" w:color="000000"/>
            </w:tcBorders>
          </w:tcPr>
          <w:p w:rsidR="00BD6437" w:rsidRPr="006A4368" w:rsidRDefault="00BD6437" w:rsidP="00BD6437">
            <w:pPr>
              <w:spacing w:after="160" w:line="360" w:lineRule="auto"/>
              <w:rPr>
                <w:rFonts w:cs="Times New Roman"/>
                <w:szCs w:val="22"/>
              </w:rPr>
            </w:pPr>
          </w:p>
        </w:tc>
        <w:tc>
          <w:tcPr>
            <w:tcW w:w="750"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BD6437">
            <w:pPr>
              <w:spacing w:line="360" w:lineRule="auto"/>
              <w:ind w:left="124"/>
              <w:rPr>
                <w:rFonts w:cs="Times New Roman"/>
                <w:szCs w:val="22"/>
              </w:rPr>
            </w:pPr>
            <w:r>
              <w:rPr>
                <w:rFonts w:cs="Times New Roman"/>
                <w:szCs w:val="22"/>
              </w:rPr>
              <w:t>1</w:t>
            </w:r>
            <w:r w:rsidR="00636112">
              <w:rPr>
                <w:rFonts w:cs="Times New Roman"/>
                <w:szCs w:val="22"/>
              </w:rPr>
              <w:t>-</w:t>
            </w:r>
            <w:r w:rsidR="009A3048">
              <w:rPr>
                <w:rFonts w:cs="Times New Roman"/>
                <w:szCs w:val="22"/>
              </w:rPr>
              <w:t>13</w:t>
            </w:r>
          </w:p>
        </w:tc>
        <w:tc>
          <w:tcPr>
            <w:tcW w:w="746"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BD6437">
            <w:pPr>
              <w:spacing w:line="360" w:lineRule="auto"/>
              <w:ind w:left="125"/>
              <w:rPr>
                <w:rFonts w:cs="Times New Roman"/>
                <w:szCs w:val="22"/>
              </w:rPr>
            </w:pPr>
            <w:r>
              <w:rPr>
                <w:rFonts w:cs="Times New Roman"/>
                <w:szCs w:val="22"/>
              </w:rPr>
              <w:t>14</w:t>
            </w:r>
            <w:r w:rsidR="009A3048">
              <w:rPr>
                <w:rFonts w:cs="Times New Roman"/>
                <w:szCs w:val="22"/>
              </w:rPr>
              <w:t>-2</w:t>
            </w:r>
            <w:r>
              <w:rPr>
                <w:rFonts w:cs="Times New Roman"/>
                <w:szCs w:val="22"/>
              </w:rPr>
              <w:t>4</w:t>
            </w:r>
          </w:p>
        </w:tc>
        <w:tc>
          <w:tcPr>
            <w:tcW w:w="751"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BD6437">
            <w:pPr>
              <w:spacing w:line="360" w:lineRule="auto"/>
              <w:ind w:left="125"/>
              <w:rPr>
                <w:rFonts w:cs="Times New Roman"/>
                <w:szCs w:val="22"/>
              </w:rPr>
            </w:pPr>
            <w:r>
              <w:rPr>
                <w:rFonts w:cs="Times New Roman"/>
                <w:szCs w:val="22"/>
              </w:rPr>
              <w:t>25</w:t>
            </w:r>
            <w:r w:rsidR="00636112">
              <w:rPr>
                <w:rFonts w:cs="Times New Roman"/>
                <w:szCs w:val="22"/>
              </w:rPr>
              <w:t>-</w:t>
            </w:r>
            <w:r>
              <w:rPr>
                <w:rFonts w:cs="Times New Roman"/>
                <w:szCs w:val="22"/>
              </w:rPr>
              <w:t>29</w:t>
            </w:r>
          </w:p>
        </w:tc>
        <w:tc>
          <w:tcPr>
            <w:tcW w:w="737"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8D578E">
            <w:pPr>
              <w:spacing w:line="360" w:lineRule="auto"/>
              <w:ind w:left="63"/>
              <w:jc w:val="center"/>
              <w:rPr>
                <w:rFonts w:cs="Times New Roman"/>
                <w:szCs w:val="22"/>
              </w:rPr>
            </w:pPr>
            <w:r>
              <w:rPr>
                <w:rFonts w:cs="Times New Roman"/>
                <w:szCs w:val="22"/>
              </w:rPr>
              <w:t>1</w:t>
            </w:r>
            <w:r w:rsidR="0010546A">
              <w:rPr>
                <w:rFonts w:cs="Times New Roman"/>
                <w:szCs w:val="22"/>
              </w:rPr>
              <w:t>-</w:t>
            </w:r>
            <w:r>
              <w:rPr>
                <w:rFonts w:cs="Times New Roman"/>
                <w:szCs w:val="22"/>
              </w:rPr>
              <w:t>9</w:t>
            </w:r>
          </w:p>
        </w:tc>
        <w:tc>
          <w:tcPr>
            <w:tcW w:w="817"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10546A">
            <w:pPr>
              <w:spacing w:line="360" w:lineRule="auto"/>
              <w:ind w:left="194"/>
              <w:jc w:val="center"/>
              <w:rPr>
                <w:rFonts w:cs="Times New Roman"/>
                <w:szCs w:val="22"/>
              </w:rPr>
            </w:pPr>
            <w:r>
              <w:rPr>
                <w:rFonts w:cs="Times New Roman"/>
                <w:szCs w:val="22"/>
              </w:rPr>
              <w:t>12</w:t>
            </w:r>
            <w:r w:rsidR="00BD6437" w:rsidRPr="006A4368">
              <w:rPr>
                <w:rFonts w:cs="Times New Roman"/>
                <w:szCs w:val="22"/>
              </w:rPr>
              <w:t>-</w:t>
            </w:r>
            <w:r>
              <w:rPr>
                <w:rFonts w:cs="Times New Roman"/>
                <w:szCs w:val="22"/>
              </w:rPr>
              <w:t>15</w:t>
            </w:r>
          </w:p>
        </w:tc>
        <w:tc>
          <w:tcPr>
            <w:tcW w:w="857"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54597E">
            <w:pPr>
              <w:spacing w:line="360" w:lineRule="auto"/>
              <w:ind w:left="62"/>
              <w:jc w:val="center"/>
              <w:rPr>
                <w:rFonts w:cs="Times New Roman"/>
                <w:szCs w:val="22"/>
              </w:rPr>
            </w:pPr>
            <w:r>
              <w:rPr>
                <w:rFonts w:cs="Times New Roman"/>
                <w:szCs w:val="22"/>
              </w:rPr>
              <w:t>16</w:t>
            </w:r>
            <w:r w:rsidR="0054597E">
              <w:rPr>
                <w:rFonts w:cs="Times New Roman"/>
                <w:szCs w:val="22"/>
              </w:rPr>
              <w:t>-</w:t>
            </w:r>
            <w:r>
              <w:rPr>
                <w:rFonts w:cs="Times New Roman"/>
                <w:szCs w:val="22"/>
              </w:rPr>
              <w:t>25</w:t>
            </w:r>
          </w:p>
        </w:tc>
        <w:tc>
          <w:tcPr>
            <w:tcW w:w="771"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BD6437">
            <w:pPr>
              <w:spacing w:line="360" w:lineRule="auto"/>
              <w:ind w:left="125"/>
              <w:rPr>
                <w:rFonts w:cs="Times New Roman"/>
                <w:szCs w:val="22"/>
              </w:rPr>
            </w:pPr>
            <w:r>
              <w:rPr>
                <w:rFonts w:cs="Times New Roman"/>
                <w:szCs w:val="22"/>
              </w:rPr>
              <w:t>29</w:t>
            </w:r>
            <w:r w:rsidR="00E75FA8">
              <w:rPr>
                <w:rFonts w:cs="Times New Roman"/>
                <w:szCs w:val="22"/>
              </w:rPr>
              <w:t>-</w:t>
            </w:r>
            <w:r>
              <w:rPr>
                <w:rFonts w:cs="Times New Roman"/>
                <w:szCs w:val="22"/>
              </w:rPr>
              <w:t>10</w:t>
            </w:r>
          </w:p>
        </w:tc>
        <w:tc>
          <w:tcPr>
            <w:tcW w:w="772"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636112">
            <w:pPr>
              <w:spacing w:line="360" w:lineRule="auto"/>
              <w:ind w:left="125"/>
              <w:jc w:val="center"/>
              <w:rPr>
                <w:rFonts w:cs="Times New Roman"/>
                <w:szCs w:val="22"/>
              </w:rPr>
            </w:pPr>
            <w:r>
              <w:rPr>
                <w:rFonts w:cs="Times New Roman"/>
                <w:szCs w:val="22"/>
              </w:rPr>
              <w:t>15</w:t>
            </w:r>
            <w:r w:rsidR="00E75FA8">
              <w:rPr>
                <w:rFonts w:cs="Times New Roman"/>
                <w:szCs w:val="22"/>
              </w:rPr>
              <w:t>-</w:t>
            </w:r>
            <w:r>
              <w:rPr>
                <w:rFonts w:cs="Times New Roman"/>
                <w:szCs w:val="22"/>
              </w:rPr>
              <w:t>20</w:t>
            </w:r>
          </w:p>
        </w:tc>
        <w:tc>
          <w:tcPr>
            <w:tcW w:w="857"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102FA6" w:rsidP="0010546A">
            <w:pPr>
              <w:spacing w:line="360" w:lineRule="auto"/>
              <w:ind w:left="194"/>
              <w:rPr>
                <w:rFonts w:cs="Times New Roman"/>
                <w:szCs w:val="22"/>
              </w:rPr>
            </w:pPr>
            <w:r>
              <w:rPr>
                <w:rFonts w:cs="Times New Roman"/>
                <w:szCs w:val="22"/>
              </w:rPr>
              <w:t>25</w:t>
            </w:r>
            <w:r w:rsidR="0010546A">
              <w:rPr>
                <w:rFonts w:cs="Times New Roman"/>
                <w:szCs w:val="22"/>
              </w:rPr>
              <w:t>-</w:t>
            </w:r>
            <w:r>
              <w:rPr>
                <w:rFonts w:cs="Times New Roman"/>
                <w:szCs w:val="22"/>
              </w:rPr>
              <w:t>4</w:t>
            </w:r>
          </w:p>
        </w:tc>
      </w:tr>
      <w:tr w:rsidR="00EE750F" w:rsidRPr="006A4368" w:rsidTr="009A3048">
        <w:trPr>
          <w:trHeight w:val="652"/>
        </w:trPr>
        <w:tc>
          <w:tcPr>
            <w:tcW w:w="2803"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9A3048" w:rsidP="00302DCB">
            <w:pPr>
              <w:spacing w:line="360" w:lineRule="auto"/>
              <w:ind w:left="60"/>
              <w:jc w:val="center"/>
              <w:rPr>
                <w:rFonts w:cs="Times New Roman"/>
                <w:szCs w:val="22"/>
              </w:rPr>
            </w:pPr>
            <w:r>
              <w:rPr>
                <w:rFonts w:eastAsia="Times New Roman" w:cs="Times New Roman"/>
                <w:szCs w:val="24"/>
              </w:rPr>
              <w:t xml:space="preserve">Study and </w:t>
            </w:r>
            <w:r w:rsidR="00BD6437" w:rsidRPr="00BC4DB2">
              <w:rPr>
                <w:rFonts w:eastAsia="Times New Roman" w:cs="Times New Roman"/>
                <w:szCs w:val="24"/>
              </w:rPr>
              <w:t>Analysis</w:t>
            </w:r>
          </w:p>
        </w:tc>
        <w:tc>
          <w:tcPr>
            <w:tcW w:w="750" w:type="dxa"/>
            <w:tcBorders>
              <w:top w:val="single" w:sz="4" w:space="0" w:color="000000"/>
              <w:left w:val="single" w:sz="4" w:space="0" w:color="000000"/>
              <w:bottom w:val="single" w:sz="4" w:space="0" w:color="000000"/>
              <w:right w:val="single" w:sz="4" w:space="0" w:color="000000"/>
            </w:tcBorders>
            <w:shd w:val="clear" w:color="auto" w:fill="808080"/>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81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r>
      <w:tr w:rsidR="00EE750F" w:rsidRPr="006A4368" w:rsidTr="009A3048">
        <w:trPr>
          <w:trHeight w:val="621"/>
        </w:trPr>
        <w:tc>
          <w:tcPr>
            <w:tcW w:w="2803"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9A3048" w:rsidP="009A3048">
            <w:pPr>
              <w:spacing w:line="360" w:lineRule="auto"/>
              <w:ind w:left="58"/>
              <w:jc w:val="center"/>
              <w:rPr>
                <w:rFonts w:cs="Times New Roman"/>
                <w:szCs w:val="22"/>
              </w:rPr>
            </w:pPr>
            <w:r>
              <w:rPr>
                <w:rFonts w:cs="Times New Roman"/>
                <w:szCs w:val="22"/>
              </w:rPr>
              <w:t>System Design</w:t>
            </w:r>
          </w:p>
        </w:tc>
        <w:tc>
          <w:tcPr>
            <w:tcW w:w="750"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4" w:space="0" w:color="000000"/>
              <w:right w:val="single" w:sz="4" w:space="0" w:color="000000"/>
            </w:tcBorders>
            <w:shd w:val="clear" w:color="auto" w:fill="808080"/>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81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r>
      <w:tr w:rsidR="00EE750F" w:rsidRPr="006A4368" w:rsidTr="009A3048">
        <w:trPr>
          <w:trHeight w:val="623"/>
        </w:trPr>
        <w:tc>
          <w:tcPr>
            <w:tcW w:w="2803"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9A3048" w:rsidP="009A3048">
            <w:pPr>
              <w:spacing w:line="360" w:lineRule="auto"/>
              <w:jc w:val="center"/>
              <w:rPr>
                <w:rFonts w:cs="Times New Roman"/>
                <w:szCs w:val="22"/>
              </w:rPr>
            </w:pPr>
            <w:r w:rsidRPr="009A3048">
              <w:rPr>
                <w:rFonts w:cs="Times New Roman"/>
                <w:szCs w:val="22"/>
              </w:rPr>
              <w:t>Application</w:t>
            </w:r>
            <w:r w:rsidRPr="009A3048">
              <w:rPr>
                <w:rFonts w:cs="Times New Roman"/>
                <w:szCs w:val="22"/>
              </w:rPr>
              <w:br/>
              <w:t>Interface Design</w:t>
            </w:r>
          </w:p>
        </w:tc>
        <w:tc>
          <w:tcPr>
            <w:tcW w:w="75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0"/>
              <w:rPr>
                <w:rFonts w:cs="Times New Roman"/>
                <w:szCs w:val="22"/>
              </w:rPr>
            </w:pPr>
          </w:p>
        </w:tc>
        <w:tc>
          <w:tcPr>
            <w:tcW w:w="81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r>
      <w:tr w:rsidR="00EE750F" w:rsidRPr="006A4368" w:rsidTr="009A3048">
        <w:trPr>
          <w:trHeight w:val="630"/>
        </w:trPr>
        <w:tc>
          <w:tcPr>
            <w:tcW w:w="2803"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9A3048" w:rsidP="00302DCB">
            <w:pPr>
              <w:spacing w:line="360" w:lineRule="auto"/>
              <w:jc w:val="center"/>
              <w:rPr>
                <w:rFonts w:cs="Times New Roman"/>
                <w:szCs w:val="22"/>
              </w:rPr>
            </w:pPr>
            <w:r>
              <w:rPr>
                <w:rFonts w:eastAsia="Times New Roman" w:cs="Times New Roman"/>
                <w:szCs w:val="24"/>
              </w:rPr>
              <w:t>Database Design</w:t>
            </w:r>
          </w:p>
        </w:tc>
        <w:tc>
          <w:tcPr>
            <w:tcW w:w="750"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0"/>
              <w:rPr>
                <w:rFonts w:cs="Times New Roman"/>
                <w:szCs w:val="22"/>
              </w:rPr>
            </w:pPr>
          </w:p>
        </w:tc>
        <w:tc>
          <w:tcPr>
            <w:tcW w:w="817" w:type="dxa"/>
            <w:tcBorders>
              <w:top w:val="single" w:sz="4" w:space="0" w:color="000000"/>
              <w:left w:val="single" w:sz="4" w:space="0" w:color="000000"/>
              <w:bottom w:val="single" w:sz="8"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r>
      <w:tr w:rsidR="00EE750F" w:rsidRPr="006A4368" w:rsidTr="009A3048">
        <w:trPr>
          <w:trHeight w:val="668"/>
        </w:trPr>
        <w:tc>
          <w:tcPr>
            <w:tcW w:w="2803" w:type="dxa"/>
            <w:tcBorders>
              <w:top w:val="single" w:sz="4" w:space="0" w:color="000000"/>
              <w:left w:val="single" w:sz="4" w:space="0" w:color="000000"/>
              <w:bottom w:val="single" w:sz="4" w:space="0" w:color="000000"/>
              <w:right w:val="single" w:sz="4" w:space="0" w:color="000000"/>
            </w:tcBorders>
          </w:tcPr>
          <w:p w:rsidR="00BD6437" w:rsidRPr="006A4368" w:rsidRDefault="009A3048" w:rsidP="00A7497D">
            <w:pPr>
              <w:spacing w:line="360" w:lineRule="auto"/>
              <w:ind w:left="125" w:right="2"/>
              <w:jc w:val="center"/>
              <w:rPr>
                <w:rFonts w:cs="Times New Roman"/>
                <w:szCs w:val="22"/>
              </w:rPr>
            </w:pPr>
            <w:r>
              <w:rPr>
                <w:rFonts w:eastAsia="Times New Roman" w:cs="Times New Roman"/>
                <w:szCs w:val="24"/>
              </w:rPr>
              <w:t xml:space="preserve">Integration </w:t>
            </w:r>
          </w:p>
        </w:tc>
        <w:tc>
          <w:tcPr>
            <w:tcW w:w="750"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0"/>
              <w:rPr>
                <w:rFonts w:cs="Times New Roman"/>
                <w:szCs w:val="22"/>
              </w:rPr>
            </w:pPr>
          </w:p>
        </w:tc>
        <w:tc>
          <w:tcPr>
            <w:tcW w:w="817" w:type="dxa"/>
            <w:tcBorders>
              <w:top w:val="single" w:sz="8"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r>
      <w:tr w:rsidR="00EE750F" w:rsidRPr="006A4368" w:rsidTr="009A3048">
        <w:trPr>
          <w:trHeight w:val="621"/>
        </w:trPr>
        <w:tc>
          <w:tcPr>
            <w:tcW w:w="2803" w:type="dxa"/>
            <w:tcBorders>
              <w:top w:val="single" w:sz="4" w:space="0" w:color="000000"/>
              <w:left w:val="single" w:sz="4" w:space="0" w:color="000000"/>
              <w:bottom w:val="single" w:sz="4" w:space="0" w:color="000000"/>
              <w:right w:val="single" w:sz="4" w:space="0" w:color="000000"/>
            </w:tcBorders>
            <w:vAlign w:val="center"/>
          </w:tcPr>
          <w:p w:rsidR="00BD6437" w:rsidRPr="006A4368" w:rsidRDefault="00BD6437" w:rsidP="00302DCB">
            <w:pPr>
              <w:spacing w:line="360" w:lineRule="auto"/>
              <w:ind w:left="60"/>
              <w:jc w:val="center"/>
              <w:rPr>
                <w:rFonts w:cs="Times New Roman"/>
                <w:szCs w:val="22"/>
              </w:rPr>
            </w:pPr>
            <w:r w:rsidRPr="00BC4DB2">
              <w:rPr>
                <w:rFonts w:eastAsia="Times New Roman" w:cs="Times New Roman"/>
                <w:szCs w:val="24"/>
              </w:rPr>
              <w:t>Testing</w:t>
            </w:r>
          </w:p>
        </w:tc>
        <w:tc>
          <w:tcPr>
            <w:tcW w:w="750"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0"/>
              <w:rPr>
                <w:rFonts w:cs="Times New Roman"/>
                <w:szCs w:val="22"/>
              </w:rPr>
            </w:pPr>
          </w:p>
        </w:tc>
        <w:tc>
          <w:tcPr>
            <w:tcW w:w="81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4"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4" w:space="0" w:color="000000"/>
              <w:right w:val="single" w:sz="4" w:space="0" w:color="000000"/>
            </w:tcBorders>
          </w:tcPr>
          <w:p w:rsidR="00BD6437" w:rsidRPr="006A4368" w:rsidRDefault="00BD6437" w:rsidP="00BD6437">
            <w:pPr>
              <w:spacing w:line="360" w:lineRule="auto"/>
              <w:ind w:left="126"/>
              <w:rPr>
                <w:rFonts w:cs="Times New Roman"/>
                <w:szCs w:val="22"/>
              </w:rPr>
            </w:pPr>
          </w:p>
        </w:tc>
      </w:tr>
      <w:tr w:rsidR="00EE750F" w:rsidRPr="006A4368" w:rsidTr="009A3048">
        <w:trPr>
          <w:trHeight w:val="626"/>
        </w:trPr>
        <w:tc>
          <w:tcPr>
            <w:tcW w:w="2803" w:type="dxa"/>
            <w:tcBorders>
              <w:top w:val="single" w:sz="4" w:space="0" w:color="000000"/>
              <w:left w:val="single" w:sz="4" w:space="0" w:color="000000"/>
              <w:bottom w:val="single" w:sz="8" w:space="0" w:color="000000"/>
              <w:right w:val="single" w:sz="4" w:space="0" w:color="000000"/>
            </w:tcBorders>
            <w:vAlign w:val="center"/>
          </w:tcPr>
          <w:p w:rsidR="00BD6437" w:rsidRPr="00BC4DB2" w:rsidRDefault="00D96566" w:rsidP="00302DCB">
            <w:pPr>
              <w:spacing w:line="360" w:lineRule="auto"/>
              <w:ind w:left="61"/>
              <w:jc w:val="center"/>
              <w:rPr>
                <w:rFonts w:eastAsia="Times New Roman" w:cs="Times New Roman"/>
                <w:szCs w:val="24"/>
              </w:rPr>
            </w:pPr>
            <w:r>
              <w:rPr>
                <w:rFonts w:eastAsia="Times New Roman" w:cs="Times New Roman"/>
                <w:szCs w:val="24"/>
              </w:rPr>
              <w:t>Documen</w:t>
            </w:r>
            <w:r w:rsidR="00636112" w:rsidRPr="00BC4DB2">
              <w:rPr>
                <w:rFonts w:eastAsia="Times New Roman" w:cs="Times New Roman"/>
                <w:szCs w:val="24"/>
              </w:rPr>
              <w:t>ti</w:t>
            </w:r>
            <w:r w:rsidR="004E7459">
              <w:rPr>
                <w:rFonts w:eastAsia="Times New Roman" w:cs="Times New Roman"/>
                <w:szCs w:val="24"/>
              </w:rPr>
              <w:t>ng</w:t>
            </w:r>
          </w:p>
        </w:tc>
        <w:tc>
          <w:tcPr>
            <w:tcW w:w="750"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1"/>
              <w:rPr>
                <w:rFonts w:cs="Times New Roman"/>
                <w:szCs w:val="22"/>
              </w:rPr>
            </w:pPr>
          </w:p>
        </w:tc>
        <w:tc>
          <w:tcPr>
            <w:tcW w:w="746"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0"/>
              <w:rPr>
                <w:rFonts w:cs="Times New Roman"/>
                <w:szCs w:val="22"/>
              </w:rPr>
            </w:pPr>
          </w:p>
        </w:tc>
        <w:tc>
          <w:tcPr>
            <w:tcW w:w="751"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2"/>
              <w:rPr>
                <w:rFonts w:cs="Times New Roman"/>
                <w:szCs w:val="22"/>
              </w:rPr>
            </w:pPr>
          </w:p>
        </w:tc>
        <w:tc>
          <w:tcPr>
            <w:tcW w:w="737"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0"/>
              <w:rPr>
                <w:rFonts w:cs="Times New Roman"/>
                <w:szCs w:val="22"/>
              </w:rPr>
            </w:pPr>
          </w:p>
        </w:tc>
        <w:tc>
          <w:tcPr>
            <w:tcW w:w="817"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2"/>
              <w:rPr>
                <w:rFonts w:cs="Times New Roman"/>
                <w:szCs w:val="22"/>
              </w:rPr>
            </w:pPr>
          </w:p>
        </w:tc>
        <w:tc>
          <w:tcPr>
            <w:tcW w:w="857"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5"/>
              <w:rPr>
                <w:rFonts w:cs="Times New Roman"/>
                <w:szCs w:val="22"/>
              </w:rPr>
            </w:pPr>
          </w:p>
        </w:tc>
        <w:tc>
          <w:tcPr>
            <w:tcW w:w="771"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1"/>
              <w:rPr>
                <w:rFonts w:cs="Times New Roman"/>
                <w:szCs w:val="22"/>
              </w:rPr>
            </w:pPr>
          </w:p>
        </w:tc>
        <w:tc>
          <w:tcPr>
            <w:tcW w:w="772" w:type="dxa"/>
            <w:tcBorders>
              <w:top w:val="single" w:sz="4" w:space="0" w:color="000000"/>
              <w:left w:val="single" w:sz="4" w:space="0" w:color="000000"/>
              <w:bottom w:val="single" w:sz="8" w:space="0" w:color="000000"/>
              <w:right w:val="single" w:sz="4" w:space="0" w:color="000000"/>
            </w:tcBorders>
            <w:shd w:val="clear" w:color="auto" w:fill="FFFFFF" w:themeFill="background1"/>
          </w:tcPr>
          <w:p w:rsidR="00BD6437" w:rsidRPr="006A4368" w:rsidRDefault="00BD6437" w:rsidP="00BD6437">
            <w:pPr>
              <w:spacing w:line="360" w:lineRule="auto"/>
              <w:ind w:left="126"/>
              <w:rPr>
                <w:rFonts w:cs="Times New Roman"/>
                <w:szCs w:val="22"/>
              </w:rPr>
            </w:pPr>
          </w:p>
        </w:tc>
        <w:tc>
          <w:tcPr>
            <w:tcW w:w="857" w:type="dxa"/>
            <w:tcBorders>
              <w:top w:val="single" w:sz="4" w:space="0" w:color="000000"/>
              <w:left w:val="single" w:sz="4" w:space="0" w:color="000000"/>
              <w:bottom w:val="single" w:sz="8" w:space="0" w:color="000000"/>
              <w:right w:val="single" w:sz="4" w:space="0" w:color="000000"/>
            </w:tcBorders>
            <w:shd w:val="clear" w:color="auto" w:fill="808080" w:themeFill="background1" w:themeFillShade="80"/>
          </w:tcPr>
          <w:p w:rsidR="00BD6437" w:rsidRPr="006A4368" w:rsidRDefault="00BD6437" w:rsidP="00BD6437">
            <w:pPr>
              <w:spacing w:line="360" w:lineRule="auto"/>
              <w:ind w:left="126"/>
              <w:rPr>
                <w:rFonts w:cs="Times New Roman"/>
                <w:szCs w:val="22"/>
              </w:rPr>
            </w:pPr>
          </w:p>
        </w:tc>
      </w:tr>
    </w:tbl>
    <w:p w:rsidR="00A25432" w:rsidRDefault="00A25432" w:rsidP="00DF0DB4">
      <w:pPr>
        <w:spacing w:after="0" w:line="360" w:lineRule="auto"/>
        <w:rPr>
          <w:rFonts w:eastAsia="Times New Roman" w:cs="Times New Roman"/>
        </w:rPr>
      </w:pPr>
    </w:p>
    <w:p w:rsidR="002A6B37" w:rsidRPr="002A6B37" w:rsidRDefault="00EE7A09" w:rsidP="002A6B37">
      <w:pPr>
        <w:spacing w:after="0" w:line="360" w:lineRule="auto"/>
        <w:jc w:val="center"/>
        <w:rPr>
          <w:rFonts w:eastAsia="Times New Roman" w:cs="Times New Roman"/>
          <w:b/>
          <w:bCs/>
        </w:rPr>
      </w:pPr>
      <w:r>
        <w:rPr>
          <w:rFonts w:eastAsia="Times New Roman" w:cs="Times New Roman"/>
          <w:b/>
          <w:bCs/>
        </w:rPr>
        <w:t>Fig</w:t>
      </w:r>
      <w:r w:rsidR="00260EE2">
        <w:rPr>
          <w:rFonts w:eastAsia="Times New Roman" w:cs="Times New Roman"/>
          <w:b/>
          <w:bCs/>
        </w:rPr>
        <w:t>ure</w:t>
      </w:r>
      <w:r>
        <w:rPr>
          <w:rFonts w:eastAsia="Times New Roman" w:cs="Times New Roman"/>
          <w:b/>
          <w:bCs/>
        </w:rPr>
        <w:t xml:space="preserve"> </w:t>
      </w:r>
      <w:r w:rsidR="00260EE2">
        <w:rPr>
          <w:rFonts w:eastAsia="Times New Roman" w:cs="Times New Roman"/>
          <w:b/>
          <w:bCs/>
        </w:rPr>
        <w:t>3</w:t>
      </w:r>
      <w:r w:rsidR="00D97143">
        <w:rPr>
          <w:rFonts w:eastAsia="Times New Roman" w:cs="Times New Roman"/>
          <w:b/>
          <w:bCs/>
        </w:rPr>
        <w:t>.</w:t>
      </w:r>
      <w:r>
        <w:rPr>
          <w:rFonts w:eastAsia="Times New Roman" w:cs="Times New Roman"/>
          <w:b/>
          <w:bCs/>
        </w:rPr>
        <w:t>1</w:t>
      </w:r>
      <w:r w:rsidR="002A6B37" w:rsidRPr="002A6B37">
        <w:rPr>
          <w:rFonts w:eastAsia="Times New Roman" w:cs="Times New Roman"/>
          <w:b/>
          <w:bCs/>
        </w:rPr>
        <w:t xml:space="preserve">: Gantt </w:t>
      </w:r>
      <w:r w:rsidR="00851EC3">
        <w:rPr>
          <w:rFonts w:eastAsia="Times New Roman" w:cs="Times New Roman"/>
          <w:b/>
          <w:bCs/>
        </w:rPr>
        <w:t>c</w:t>
      </w:r>
      <w:r w:rsidR="002A6B37" w:rsidRPr="002A6B37">
        <w:rPr>
          <w:rFonts w:eastAsia="Times New Roman" w:cs="Times New Roman"/>
          <w:b/>
          <w:bCs/>
        </w:rPr>
        <w:t>hart for System</w:t>
      </w:r>
    </w:p>
    <w:p w:rsidR="00CC366C" w:rsidRDefault="009B1EBF" w:rsidP="00CA76CE">
      <w:pPr>
        <w:pStyle w:val="Heading3"/>
      </w:pPr>
      <w:r w:rsidRPr="00A7497D">
        <w:br w:type="page"/>
      </w:r>
    </w:p>
    <w:p w:rsidR="00CC366C" w:rsidRPr="00CC366C" w:rsidRDefault="009551F8" w:rsidP="00CA76CE">
      <w:pPr>
        <w:pStyle w:val="Heading3"/>
      </w:pPr>
      <w:r w:rsidRPr="00D67477">
        <w:lastRenderedPageBreak/>
        <w:t xml:space="preserve"> </w:t>
      </w:r>
      <w:bookmarkStart w:id="39" w:name="_Toc88035073"/>
      <w:r w:rsidR="00CC366C">
        <w:t xml:space="preserve">3.1.2 </w:t>
      </w:r>
      <w:r w:rsidR="003A28DB" w:rsidRPr="00D67477">
        <w:t xml:space="preserve">Requirements </w:t>
      </w:r>
      <w:r w:rsidR="00632DAE">
        <w:t>Analysis</w:t>
      </w:r>
      <w:bookmarkEnd w:id="39"/>
    </w:p>
    <w:p w:rsidR="00761D37" w:rsidRDefault="00632DAE" w:rsidP="00CA76CE">
      <w:pPr>
        <w:pStyle w:val="Heading3"/>
      </w:pPr>
      <w:bookmarkStart w:id="40" w:name="_Toc88035074"/>
      <w:r>
        <w:t>3.1</w:t>
      </w:r>
      <w:r w:rsidR="00B3085B">
        <w:t>.</w:t>
      </w:r>
      <w:r>
        <w:t>2</w:t>
      </w:r>
      <w:r w:rsidR="009551F8">
        <w:t xml:space="preserve">.1 </w:t>
      </w:r>
      <w:r w:rsidR="003A28DB">
        <w:t>Functional Requirements</w:t>
      </w:r>
      <w:bookmarkEnd w:id="40"/>
    </w:p>
    <w:p w:rsidR="005E7D84" w:rsidRDefault="005E7D84" w:rsidP="00CF5E19">
      <w:pPr>
        <w:spacing w:line="360" w:lineRule="auto"/>
      </w:pPr>
      <w:r w:rsidRPr="008E1647">
        <w:rPr>
          <w:b/>
        </w:rPr>
        <w:t>Login Page</w:t>
      </w:r>
      <w:r>
        <w:rPr>
          <w:b/>
        </w:rPr>
        <w:t>:</w:t>
      </w:r>
      <w:r w:rsidR="00EA3EDF">
        <w:rPr>
          <w:b/>
        </w:rPr>
        <w:t xml:space="preserve"> </w:t>
      </w:r>
      <w:r w:rsidRPr="006E06A1">
        <w:t>There</w:t>
      </w:r>
      <w:r>
        <w:t xml:space="preserve"> should be a login page for the existing user where the username and password are verified and then if he</w:t>
      </w:r>
      <w:r w:rsidR="00EA3EDF">
        <w:t>/she</w:t>
      </w:r>
      <w:r>
        <w:t xml:space="preserve"> is a valid user, he</w:t>
      </w:r>
      <w:r w:rsidR="00EA3EDF">
        <w:t>/she</w:t>
      </w:r>
      <w:r>
        <w:t xml:space="preserve"> is allowed for further advancements.</w:t>
      </w:r>
    </w:p>
    <w:p w:rsidR="00C06EA5" w:rsidRPr="00EA3EDF" w:rsidRDefault="00C06EA5" w:rsidP="00CF5E19">
      <w:pPr>
        <w:spacing w:line="360" w:lineRule="auto"/>
        <w:rPr>
          <w:b/>
        </w:rPr>
      </w:pPr>
      <w:r>
        <w:rPr>
          <w:b/>
        </w:rPr>
        <w:t xml:space="preserve">Registration Page: </w:t>
      </w:r>
      <w:r w:rsidRPr="006E06A1">
        <w:t>There</w:t>
      </w:r>
      <w:r>
        <w:t xml:space="preserve"> should be a</w:t>
      </w:r>
      <w:r w:rsidR="0017697B">
        <w:t xml:space="preserve"> registration</w:t>
      </w:r>
      <w:r>
        <w:t xml:space="preserve"> page for the </w:t>
      </w:r>
      <w:r w:rsidR="0017697B">
        <w:t>new users</w:t>
      </w:r>
      <w:r>
        <w:t xml:space="preserve"> where the user</w:t>
      </w:r>
      <w:r w:rsidR="0017697B">
        <w:t>s</w:t>
      </w:r>
      <w:r>
        <w:t xml:space="preserve"> can create </w:t>
      </w:r>
      <w:r w:rsidR="0017697B">
        <w:t xml:space="preserve">their </w:t>
      </w:r>
      <w:r>
        <w:t>own account.</w:t>
      </w:r>
      <w:r w:rsidRPr="00EA3EDF">
        <w:rPr>
          <w:b/>
        </w:rPr>
        <w:t xml:space="preserve"> </w:t>
      </w:r>
    </w:p>
    <w:p w:rsidR="00EA3EDF" w:rsidRPr="00EA3EDF" w:rsidRDefault="00EA3EDF" w:rsidP="00EA3EDF">
      <w:pPr>
        <w:spacing w:line="360" w:lineRule="auto"/>
        <w:rPr>
          <w:b/>
        </w:rPr>
      </w:pPr>
      <w:r w:rsidRPr="00EA3EDF">
        <w:rPr>
          <w:b/>
        </w:rPr>
        <w:t>Dashboard Panel:</w:t>
      </w:r>
      <w:r>
        <w:rPr>
          <w:b/>
        </w:rPr>
        <w:t xml:space="preserve"> </w:t>
      </w:r>
      <w:r w:rsidRPr="00EA3EDF">
        <w:t>The system shall authenticate the user and then display panel based on the particular identified user.</w:t>
      </w:r>
    </w:p>
    <w:p w:rsidR="005E7D84" w:rsidRDefault="00143D78" w:rsidP="003B47DC">
      <w:pPr>
        <w:spacing w:line="360" w:lineRule="auto"/>
      </w:pPr>
      <w:r>
        <w:rPr>
          <w:b/>
        </w:rPr>
        <w:t>Add/Delete/View/Update</w:t>
      </w:r>
      <w:r w:rsidR="00EA3EDF">
        <w:rPr>
          <w:b/>
        </w:rPr>
        <w:t xml:space="preserve"> </w:t>
      </w:r>
      <w:r>
        <w:rPr>
          <w:b/>
        </w:rPr>
        <w:t xml:space="preserve"> Patients </w:t>
      </w:r>
      <w:r w:rsidR="00EA3EDF">
        <w:rPr>
          <w:b/>
        </w:rPr>
        <w:t>Category</w:t>
      </w:r>
      <w:r w:rsidR="005E7D84">
        <w:rPr>
          <w:b/>
        </w:rPr>
        <w:t>:</w:t>
      </w:r>
      <w:r w:rsidR="005E7D84">
        <w:t xml:space="preserve"> </w:t>
      </w:r>
      <w:r w:rsidR="00EA3EDF">
        <w:t xml:space="preserve"> </w:t>
      </w:r>
      <w:r w:rsidR="005E7D84">
        <w:t xml:space="preserve">The logged in users should be able to </w:t>
      </w:r>
      <w:r w:rsidR="00EA3EDF">
        <w:t>add</w:t>
      </w:r>
      <w:r w:rsidR="005E7D84">
        <w:t xml:space="preserve"> new</w:t>
      </w:r>
      <w:r w:rsidR="00EA3EDF">
        <w:t xml:space="preserve"> expense</w:t>
      </w:r>
      <w:r w:rsidR="008345A4">
        <w:t>/income</w:t>
      </w:r>
      <w:r w:rsidR="00EA3EDF">
        <w:t xml:space="preserve"> category and </w:t>
      </w:r>
      <w:r w:rsidR="00EA3EDF" w:rsidRPr="00EA3EDF">
        <w:rPr>
          <w:bCs/>
        </w:rPr>
        <w:t>delete/view/update</w:t>
      </w:r>
      <w:r w:rsidR="00EA3EDF">
        <w:rPr>
          <w:b/>
        </w:rPr>
        <w:t xml:space="preserve"> </w:t>
      </w:r>
      <w:r w:rsidR="005E7D84">
        <w:t xml:space="preserve">the existing ones. </w:t>
      </w:r>
    </w:p>
    <w:p w:rsidR="0058276A" w:rsidRDefault="0058276A" w:rsidP="0058276A">
      <w:pPr>
        <w:spacing w:line="360" w:lineRule="auto"/>
      </w:pPr>
      <w:r>
        <w:rPr>
          <w:b/>
        </w:rPr>
        <w:t xml:space="preserve">View </w:t>
      </w:r>
      <w:r w:rsidR="00B60AEC">
        <w:rPr>
          <w:b/>
        </w:rPr>
        <w:t>Patients Details</w:t>
      </w:r>
      <w:r>
        <w:rPr>
          <w:b/>
        </w:rPr>
        <w:t>:</w:t>
      </w:r>
      <w:r>
        <w:t xml:space="preserve"> The logged in users should be able to view summary of </w:t>
      </w:r>
      <w:r w:rsidR="00B60AEC">
        <w:t>patients</w:t>
      </w:r>
      <w:r>
        <w:t xml:space="preserve"> and also able to view summary through </w:t>
      </w:r>
      <w:r w:rsidR="00E402D5">
        <w:t>tabular</w:t>
      </w:r>
      <w:r>
        <w:t xml:space="preserve"> representation</w:t>
      </w:r>
      <w:r w:rsidR="00D82F86">
        <w:t>.</w:t>
      </w:r>
    </w:p>
    <w:p w:rsidR="00D82F86" w:rsidRDefault="00D82F86" w:rsidP="00D82F86">
      <w:pPr>
        <w:spacing w:line="360" w:lineRule="auto"/>
      </w:pPr>
      <w:r>
        <w:rPr>
          <w:b/>
        </w:rPr>
        <w:t>Update Profile:</w:t>
      </w:r>
      <w:r>
        <w:t xml:space="preserve"> The logged in users should be able to update </w:t>
      </w:r>
      <w:r w:rsidR="009E136D">
        <w:t>their</w:t>
      </w:r>
      <w:r>
        <w:t xml:space="preserve"> profile.</w:t>
      </w:r>
    </w:p>
    <w:p w:rsidR="006F55F5" w:rsidRDefault="006F55F5" w:rsidP="006F55F5">
      <w:pPr>
        <w:spacing w:line="360" w:lineRule="auto"/>
      </w:pPr>
      <w:r>
        <w:rPr>
          <w:b/>
        </w:rPr>
        <w:t>Change Password:</w:t>
      </w:r>
      <w:r>
        <w:t xml:space="preserve"> The logged in users should be able to change </w:t>
      </w:r>
      <w:r w:rsidR="009E136D">
        <w:t>their</w:t>
      </w:r>
      <w:r>
        <w:t xml:space="preserve"> password.</w:t>
      </w:r>
    </w:p>
    <w:p w:rsidR="006F55F5" w:rsidRDefault="006F55F5" w:rsidP="006F55F5">
      <w:pPr>
        <w:spacing w:line="360" w:lineRule="auto"/>
      </w:pPr>
      <w:r>
        <w:rPr>
          <w:b/>
        </w:rPr>
        <w:t>Delete Account:</w:t>
      </w:r>
      <w:r>
        <w:t xml:space="preserve"> The logged in users should be able to delete </w:t>
      </w:r>
      <w:r w:rsidR="009E136D">
        <w:t>their</w:t>
      </w:r>
      <w:r>
        <w:t xml:space="preserve"> account.</w:t>
      </w:r>
    </w:p>
    <w:p w:rsidR="009E136D" w:rsidRDefault="009E136D" w:rsidP="009E136D">
      <w:pPr>
        <w:spacing w:line="360" w:lineRule="auto"/>
      </w:pPr>
      <w:r>
        <w:rPr>
          <w:b/>
        </w:rPr>
        <w:t>Reset Password:</w:t>
      </w:r>
      <w:r>
        <w:t xml:space="preserve"> The registered users should be able to reset their password.</w:t>
      </w:r>
    </w:p>
    <w:p w:rsidR="00B46FEA" w:rsidRDefault="00B46FEA" w:rsidP="009E136D">
      <w:pPr>
        <w:spacing w:line="360" w:lineRule="auto"/>
      </w:pPr>
    </w:p>
    <w:p w:rsidR="00B46FEA" w:rsidRDefault="00B46FEA" w:rsidP="009E136D">
      <w:pPr>
        <w:spacing w:line="360" w:lineRule="auto"/>
      </w:pPr>
    </w:p>
    <w:p w:rsidR="0073556B" w:rsidRDefault="00B46FEA" w:rsidP="0073556B">
      <w:r w:rsidRPr="001727CE">
        <w:t>Functional requirement has been illustrated by following use case diagram</w:t>
      </w:r>
      <w:r>
        <w:t>s</w:t>
      </w:r>
      <w:r w:rsidRPr="001727CE">
        <w:t xml:space="preserve">: </w:t>
      </w:r>
    </w:p>
    <w:p w:rsidR="000526D2" w:rsidRDefault="000526D2" w:rsidP="0073556B">
      <w:pPr>
        <w:rPr>
          <w:b/>
          <w:bCs/>
        </w:rPr>
      </w:pPr>
      <w:r>
        <w:rPr>
          <w:b/>
          <w:bCs/>
          <w:noProof/>
          <w:lang w:bidi="ar-SA"/>
        </w:rPr>
        <w:lastRenderedPageBreak/>
        <w:drawing>
          <wp:inline distT="0" distB="0" distL="0" distR="0">
            <wp:extent cx="5486400" cy="4097655"/>
            <wp:effectExtent l="19050" t="0" r="0" b="0"/>
            <wp:docPr id="1" name="Picture 0" descr="uml 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use case diagram.jpg"/>
                    <pic:cNvPicPr/>
                  </pic:nvPicPr>
                  <pic:blipFill>
                    <a:blip r:embed="rId15"/>
                    <a:stretch>
                      <a:fillRect/>
                    </a:stretch>
                  </pic:blipFill>
                  <pic:spPr>
                    <a:xfrm>
                      <a:off x="0" y="0"/>
                      <a:ext cx="5486400" cy="4097655"/>
                    </a:xfrm>
                    <a:prstGeom prst="rect">
                      <a:avLst/>
                    </a:prstGeom>
                  </pic:spPr>
                </pic:pic>
              </a:graphicData>
            </a:graphic>
          </wp:inline>
        </w:drawing>
      </w:r>
    </w:p>
    <w:p w:rsidR="005E7D84" w:rsidRPr="00B46FEA" w:rsidRDefault="00837AE0" w:rsidP="0073556B">
      <w:pPr>
        <w:spacing w:line="360" w:lineRule="auto"/>
        <w:jc w:val="center"/>
        <w:rPr>
          <w:b/>
          <w:bCs/>
        </w:rPr>
      </w:pPr>
      <w:r>
        <w:rPr>
          <w:b/>
          <w:bCs/>
        </w:rPr>
        <w:t>Fig. 3.2</w:t>
      </w:r>
      <w:r w:rsidR="00D97143">
        <w:rPr>
          <w:b/>
          <w:bCs/>
        </w:rPr>
        <w:t>:</w:t>
      </w:r>
      <w:r w:rsidR="00D97143" w:rsidRPr="005656FD">
        <w:rPr>
          <w:b/>
          <w:bCs/>
        </w:rPr>
        <w:t xml:space="preserve"> UML Use Case Diagram</w:t>
      </w:r>
      <w:r w:rsidR="00297924">
        <w:br w:type="page"/>
      </w:r>
    </w:p>
    <w:p w:rsidR="008459AC" w:rsidRPr="008459AC" w:rsidRDefault="00C03C45" w:rsidP="00CA76CE">
      <w:pPr>
        <w:pStyle w:val="Heading3"/>
      </w:pPr>
      <w:bookmarkStart w:id="41" w:name="_Toc88035075"/>
      <w:r>
        <w:lastRenderedPageBreak/>
        <w:t>3.1.2</w:t>
      </w:r>
      <w:r w:rsidR="00D97143">
        <w:t xml:space="preserve">.2 </w:t>
      </w:r>
      <w:r w:rsidR="00937E61" w:rsidRPr="0099362D">
        <w:t>Non Functional Requirements</w:t>
      </w:r>
      <w:bookmarkEnd w:id="41"/>
    </w:p>
    <w:p w:rsidR="00CF17C2" w:rsidRDefault="00CF17C2" w:rsidP="00CF17C2">
      <w:pPr>
        <w:spacing w:line="360" w:lineRule="auto"/>
      </w:pPr>
      <w:r w:rsidRPr="00CF17C2">
        <w:rPr>
          <w:rFonts w:ascii="TimesNewRomanPS-BoldMT" w:hAnsi="TimesNewRomanPS-BoldMT"/>
          <w:b/>
          <w:bCs/>
          <w:color w:val="000000"/>
          <w:szCs w:val="24"/>
        </w:rPr>
        <w:t>Usability:</w:t>
      </w:r>
      <w:r>
        <w:rPr>
          <w:rFonts w:ascii="TimesNewRomanPS-BoldMT" w:hAnsi="TimesNewRomanPS-BoldMT"/>
          <w:b/>
          <w:bCs/>
          <w:color w:val="000000"/>
          <w:szCs w:val="24"/>
        </w:rPr>
        <w:t xml:space="preserve"> </w:t>
      </w:r>
      <w:r w:rsidRPr="00CF17C2">
        <w:t>There is a consistency in all the modules and web</w:t>
      </w:r>
      <w:r>
        <w:t xml:space="preserve"> </w:t>
      </w:r>
      <w:r w:rsidRPr="00CF17C2">
        <w:t>pages. To ease the navigation there is a</w:t>
      </w:r>
      <w:r>
        <w:t xml:space="preserve"> </w:t>
      </w:r>
      <w:r w:rsidRPr="00CF17C2">
        <w:t>back tab to provide access to previous page. There is proper instruction on each page.</w:t>
      </w:r>
    </w:p>
    <w:p w:rsidR="00CF17C2" w:rsidRDefault="00CF17C2" w:rsidP="00CF17C2">
      <w:pPr>
        <w:spacing w:line="360" w:lineRule="auto"/>
        <w:rPr>
          <w:rFonts w:ascii="TimesNewRomanPS-BoldMT" w:hAnsi="TimesNewRomanPS-BoldMT"/>
          <w:b/>
          <w:bCs/>
          <w:color w:val="000000"/>
          <w:szCs w:val="24"/>
        </w:rPr>
      </w:pPr>
      <w:r w:rsidRPr="00CF17C2">
        <w:rPr>
          <w:rFonts w:ascii="TimesNewRomanPS-BoldMT" w:hAnsi="TimesNewRomanPS-BoldMT"/>
          <w:b/>
          <w:bCs/>
          <w:color w:val="000000"/>
          <w:szCs w:val="24"/>
        </w:rPr>
        <w:t>Reliability</w:t>
      </w:r>
      <w:r>
        <w:rPr>
          <w:rFonts w:ascii="TimesNewRomanPS-BoldMT" w:hAnsi="TimesNewRomanPS-BoldMT"/>
          <w:b/>
          <w:bCs/>
          <w:color w:val="000000"/>
        </w:rPr>
        <w:t xml:space="preserve">: </w:t>
      </w:r>
      <w:r w:rsidRPr="00CF17C2">
        <w:rPr>
          <w:rFonts w:ascii="TimesNewRomanPSMT" w:hAnsi="TimesNewRomanPSMT"/>
          <w:color w:val="000000"/>
        </w:rPr>
        <w:t>Each data record is stored on a well-built effi</w:t>
      </w:r>
      <w:r w:rsidR="00D046A9">
        <w:rPr>
          <w:rFonts w:ascii="TimesNewRomanPSMT" w:hAnsi="TimesNewRomanPSMT"/>
          <w:color w:val="000000"/>
        </w:rPr>
        <w:t xml:space="preserve">cient database schema. There is </w:t>
      </w:r>
      <w:r w:rsidRPr="00CF17C2">
        <w:rPr>
          <w:rFonts w:ascii="TimesNewRomanPSMT" w:hAnsi="TimesNewRomanPSMT"/>
          <w:color w:val="000000"/>
        </w:rPr>
        <w:t>no risk of</w:t>
      </w:r>
      <w:r>
        <w:rPr>
          <w:rFonts w:ascii="TimesNewRomanPSMT" w:hAnsi="TimesNewRomanPSMT"/>
          <w:color w:val="000000"/>
        </w:rPr>
        <w:t xml:space="preserve"> </w:t>
      </w:r>
      <w:r w:rsidRPr="00CF17C2">
        <w:rPr>
          <w:rFonts w:ascii="TimesNewRomanPSMT" w:hAnsi="TimesNewRomanPSMT"/>
          <w:color w:val="000000"/>
        </w:rPr>
        <w:t>data loss. The internal evaluation of data is well coded.</w:t>
      </w:r>
    </w:p>
    <w:p w:rsidR="00D046A9" w:rsidRDefault="00CF17C2" w:rsidP="00CF17C2">
      <w:pPr>
        <w:spacing w:line="360" w:lineRule="auto"/>
        <w:rPr>
          <w:rFonts w:ascii="TimesNewRomanPSMT" w:hAnsi="TimesNewRomanPSMT"/>
          <w:color w:val="000000"/>
        </w:rPr>
      </w:pPr>
      <w:r w:rsidRPr="00CF17C2">
        <w:rPr>
          <w:rFonts w:ascii="TimesNewRomanPS-BoldMT" w:hAnsi="TimesNewRomanPS-BoldMT"/>
          <w:b/>
          <w:bCs/>
          <w:color w:val="000000"/>
          <w:szCs w:val="24"/>
        </w:rPr>
        <w:t>Supportability</w:t>
      </w:r>
      <w:r>
        <w:rPr>
          <w:rFonts w:ascii="TimesNewRomanPS-BoldMT" w:hAnsi="TimesNewRomanPS-BoldMT"/>
          <w:b/>
          <w:bCs/>
          <w:color w:val="000000"/>
          <w:szCs w:val="24"/>
        </w:rPr>
        <w:t xml:space="preserve">: </w:t>
      </w:r>
      <w:r w:rsidRPr="00CF17C2">
        <w:rPr>
          <w:rFonts w:ascii="TimesNewRomanPSMT" w:hAnsi="TimesNewRomanPSMT"/>
          <w:color w:val="000000"/>
        </w:rPr>
        <w:t xml:space="preserve">The system is well built to support any </w:t>
      </w:r>
      <w:r>
        <w:rPr>
          <w:rFonts w:ascii="TimesNewRomanPSMT" w:hAnsi="TimesNewRomanPSMT"/>
          <w:color w:val="000000"/>
        </w:rPr>
        <w:t xml:space="preserve">machine. Maintainability of the </w:t>
      </w:r>
      <w:r w:rsidRPr="00CF17C2">
        <w:rPr>
          <w:rFonts w:ascii="TimesNewRomanPSMT" w:hAnsi="TimesNewRomanPSMT"/>
          <w:color w:val="000000"/>
        </w:rPr>
        <w:t>system is easy.</w:t>
      </w:r>
    </w:p>
    <w:p w:rsidR="00CF17C2" w:rsidRDefault="00CF17C2" w:rsidP="00CF17C2">
      <w:pPr>
        <w:spacing w:line="360" w:lineRule="auto"/>
        <w:rPr>
          <w:rFonts w:ascii="TimesNewRomanPSMT" w:hAnsi="TimesNewRomanPSMT"/>
          <w:color w:val="000000"/>
        </w:rPr>
      </w:pPr>
      <w:r w:rsidRPr="00CF17C2">
        <w:rPr>
          <w:rFonts w:ascii="TimesNewRomanPS-BoldMT" w:hAnsi="TimesNewRomanPS-BoldMT"/>
          <w:b/>
          <w:bCs/>
          <w:color w:val="000000"/>
          <w:szCs w:val="24"/>
        </w:rPr>
        <w:t>Performance</w:t>
      </w:r>
      <w:r>
        <w:rPr>
          <w:rFonts w:ascii="TimesNewRomanPS-BoldMT" w:hAnsi="TimesNewRomanPS-BoldMT"/>
          <w:b/>
          <w:bCs/>
          <w:color w:val="000000"/>
        </w:rPr>
        <w:t xml:space="preserve">: </w:t>
      </w:r>
      <w:r w:rsidRPr="00CF17C2">
        <w:rPr>
          <w:rFonts w:ascii="TimesNewRomanPSMT" w:hAnsi="TimesNewRomanPSMT"/>
          <w:color w:val="000000"/>
        </w:rPr>
        <w:t>In order to ease the accessibility, the types of expenses</w:t>
      </w:r>
      <w:r w:rsidR="00D046A9">
        <w:rPr>
          <w:rFonts w:ascii="TimesNewRomanPSMT" w:hAnsi="TimesNewRomanPSMT"/>
          <w:color w:val="000000"/>
        </w:rPr>
        <w:t>/incomes</w:t>
      </w:r>
      <w:r w:rsidRPr="00CF17C2">
        <w:rPr>
          <w:rFonts w:ascii="TimesNewRomanPSMT" w:hAnsi="TimesNewRomanPSMT"/>
          <w:color w:val="000000"/>
        </w:rPr>
        <w:t xml:space="preserve"> are categorized along with an</w:t>
      </w:r>
      <w:r>
        <w:rPr>
          <w:rFonts w:ascii="TimesNewRomanPSMT" w:hAnsi="TimesNewRomanPSMT"/>
          <w:color w:val="000000"/>
        </w:rPr>
        <w:t xml:space="preserve"> </w:t>
      </w:r>
      <w:r w:rsidRPr="00CF17C2">
        <w:rPr>
          <w:rFonts w:ascii="TimesNewRomanPSMT" w:hAnsi="TimesNewRomanPSMT"/>
          <w:color w:val="000000"/>
        </w:rPr>
        <w:t>option to name on the own. Throughput of the system is increased due to light weight</w:t>
      </w:r>
      <w:r>
        <w:rPr>
          <w:rFonts w:ascii="TimesNewRomanPSMT" w:hAnsi="TimesNewRomanPSMT"/>
          <w:color w:val="000000"/>
        </w:rPr>
        <w:t xml:space="preserve"> </w:t>
      </w:r>
      <w:r w:rsidRPr="00CF17C2">
        <w:rPr>
          <w:rFonts w:ascii="TimesNewRomanPSMT" w:hAnsi="TimesNewRomanPSMT"/>
          <w:color w:val="000000"/>
        </w:rPr>
        <w:t>database support.</w:t>
      </w:r>
    </w:p>
    <w:p w:rsidR="00D046A9" w:rsidRDefault="00CF17C2" w:rsidP="003B47DC">
      <w:pPr>
        <w:spacing w:line="360" w:lineRule="auto"/>
        <w:rPr>
          <w:rFonts w:ascii="TimesNewRomanPSMT" w:hAnsi="TimesNewRomanPSMT"/>
          <w:color w:val="000000"/>
        </w:rPr>
      </w:pPr>
      <w:r w:rsidRPr="00CF17C2">
        <w:rPr>
          <w:rFonts w:ascii="TimesNewRomanPS-BoldMT" w:hAnsi="TimesNewRomanPS-BoldMT"/>
          <w:b/>
          <w:bCs/>
          <w:color w:val="000000"/>
          <w:szCs w:val="24"/>
        </w:rPr>
        <w:t>Availability</w:t>
      </w:r>
      <w:r w:rsidR="00D046A9">
        <w:rPr>
          <w:rFonts w:ascii="TimesNewRomanPS-BoldMT" w:hAnsi="TimesNewRomanPS-BoldMT"/>
          <w:b/>
          <w:bCs/>
          <w:color w:val="000000"/>
        </w:rPr>
        <w:t xml:space="preserve">: </w:t>
      </w:r>
      <w:r w:rsidRPr="00CF17C2">
        <w:rPr>
          <w:rFonts w:ascii="TimesNewRomanPSMT" w:hAnsi="TimesNewRomanPSMT"/>
          <w:color w:val="000000"/>
        </w:rPr>
        <w:t>The system is available all the time</w:t>
      </w:r>
      <w:r w:rsidR="00D046A9">
        <w:rPr>
          <w:rFonts w:ascii="TimesNewRomanPSMT" w:hAnsi="TimesNewRomanPSMT"/>
          <w:color w:val="000000"/>
        </w:rPr>
        <w:t xml:space="preserve"> at anywhere</w:t>
      </w:r>
      <w:r w:rsidRPr="00CF17C2">
        <w:rPr>
          <w:rFonts w:ascii="TimesNewRomanPSMT" w:hAnsi="TimesNewRomanPSMT"/>
          <w:color w:val="000000"/>
        </w:rPr>
        <w:t>, no time</w:t>
      </w:r>
      <w:r w:rsidR="00D046A9">
        <w:rPr>
          <w:rFonts w:ascii="TimesNewRomanPSMT" w:hAnsi="TimesNewRomanPSMT"/>
          <w:color w:val="000000"/>
        </w:rPr>
        <w:t xml:space="preserve"> and location</w:t>
      </w:r>
      <w:r w:rsidRPr="00CF17C2">
        <w:rPr>
          <w:rFonts w:ascii="TimesNewRomanPSMT" w:hAnsi="TimesNewRomanPSMT"/>
          <w:color w:val="000000"/>
        </w:rPr>
        <w:t xml:space="preserve"> constraint.</w:t>
      </w:r>
    </w:p>
    <w:p w:rsidR="00D046A9" w:rsidRPr="00D046A9" w:rsidRDefault="00D046A9" w:rsidP="00D046A9">
      <w:pPr>
        <w:spacing w:line="360" w:lineRule="auto"/>
        <w:rPr>
          <w:rFonts w:eastAsia="Arial" w:cs="Times New Roman"/>
          <w:b/>
          <w:bCs/>
        </w:rPr>
      </w:pPr>
      <w:r w:rsidRPr="00723B7A">
        <w:rPr>
          <w:rFonts w:eastAsia="Arial" w:cs="Times New Roman"/>
          <w:b/>
          <w:bCs/>
        </w:rPr>
        <w:t>Performance Requirements:</w:t>
      </w:r>
      <w:r>
        <w:rPr>
          <w:rFonts w:eastAsia="Arial" w:cs="Times New Roman"/>
          <w:b/>
          <w:bCs/>
        </w:rPr>
        <w:t xml:space="preserve"> </w:t>
      </w:r>
      <w:r w:rsidRPr="00937E61">
        <w:t>Application requires working system with the specified software and hardware requirements.</w:t>
      </w:r>
    </w:p>
    <w:p w:rsidR="00D046A9" w:rsidRPr="00D046A9" w:rsidRDefault="00D046A9" w:rsidP="00D046A9">
      <w:pPr>
        <w:spacing w:line="360" w:lineRule="auto"/>
        <w:rPr>
          <w:rFonts w:eastAsia="Arial" w:cs="Times New Roman"/>
          <w:b/>
          <w:bCs/>
        </w:rPr>
      </w:pPr>
      <w:r w:rsidRPr="00723B7A">
        <w:rPr>
          <w:rFonts w:eastAsia="Arial" w:cs="Times New Roman"/>
          <w:b/>
          <w:bCs/>
        </w:rPr>
        <w:t>Maintainability:</w:t>
      </w:r>
      <w:r>
        <w:rPr>
          <w:rFonts w:eastAsia="Arial" w:cs="Times New Roman"/>
          <w:b/>
          <w:bCs/>
        </w:rPr>
        <w:t xml:space="preserve"> </w:t>
      </w:r>
      <w:r w:rsidRPr="00723B7A">
        <w:rPr>
          <w:rFonts w:eastAsia="Arial" w:cs="Times New Roman"/>
        </w:rPr>
        <w:t>Maintenance is easy and economical.</w:t>
      </w:r>
    </w:p>
    <w:p w:rsidR="00D046A9" w:rsidRPr="00D046A9" w:rsidRDefault="00D046A9" w:rsidP="00D046A9">
      <w:pPr>
        <w:spacing w:line="360" w:lineRule="auto"/>
        <w:rPr>
          <w:rFonts w:ascii="Arial" w:eastAsia="Arial" w:hAnsi="Arial"/>
          <w:b/>
          <w:bCs/>
        </w:rPr>
      </w:pPr>
      <w:r w:rsidRPr="00723B7A">
        <w:rPr>
          <w:rFonts w:eastAsia="Arial" w:cs="Times New Roman"/>
          <w:b/>
          <w:bCs/>
        </w:rPr>
        <w:t>Portability</w:t>
      </w:r>
      <w:r w:rsidRPr="00723B7A">
        <w:rPr>
          <w:rFonts w:ascii="Arial" w:eastAsia="Arial" w:hAnsi="Arial"/>
          <w:b/>
          <w:bCs/>
        </w:rPr>
        <w:t>:</w:t>
      </w:r>
      <w:r>
        <w:rPr>
          <w:rFonts w:ascii="Arial" w:eastAsia="Arial" w:hAnsi="Arial"/>
          <w:b/>
          <w:bCs/>
        </w:rPr>
        <w:t xml:space="preserve"> </w:t>
      </w:r>
      <w:r w:rsidRPr="00F52FC5">
        <w:rPr>
          <w:rFonts w:eastAsia="Arial" w:cs="Times New Roman"/>
        </w:rPr>
        <w:t>This system can be run on any operating system including Windows, Linux and Mac.</w:t>
      </w:r>
    </w:p>
    <w:p w:rsidR="00D046A9" w:rsidRPr="00D046A9" w:rsidRDefault="00D046A9" w:rsidP="00D046A9">
      <w:pPr>
        <w:spacing w:line="360" w:lineRule="auto"/>
        <w:rPr>
          <w:rFonts w:eastAsia="Arial" w:cs="Times New Roman"/>
          <w:b/>
          <w:bCs/>
        </w:rPr>
      </w:pPr>
      <w:r w:rsidRPr="00977D01">
        <w:rPr>
          <w:rFonts w:eastAsia="Arial" w:cs="Times New Roman"/>
          <w:b/>
          <w:bCs/>
        </w:rPr>
        <w:t>Security Requirements:</w:t>
      </w:r>
      <w:r>
        <w:rPr>
          <w:rFonts w:eastAsia="Arial" w:cs="Times New Roman"/>
          <w:b/>
          <w:bCs/>
        </w:rPr>
        <w:t xml:space="preserve"> </w:t>
      </w:r>
      <w:r w:rsidRPr="00F52FC5">
        <w:rPr>
          <w:rFonts w:eastAsia="Arial" w:cs="Times New Roman"/>
        </w:rPr>
        <w:t>Application requires user to login with his mail credentials as specified in code.</w:t>
      </w:r>
      <w:r>
        <w:rPr>
          <w:rFonts w:eastAsia="Arial" w:cs="Times New Roman"/>
        </w:rPr>
        <w:t xml:space="preserve"> </w:t>
      </w:r>
      <w:r>
        <w:t>Only the administrator should be able to maintain the users’ accounts such as creating new users and deleting the existing users’ accounts</w:t>
      </w:r>
    </w:p>
    <w:p w:rsidR="00D046A9" w:rsidRDefault="00D046A9" w:rsidP="00D046A9">
      <w:pPr>
        <w:spacing w:line="360" w:lineRule="auto"/>
      </w:pPr>
      <w:r w:rsidRPr="00916CDA">
        <w:rPr>
          <w:b/>
        </w:rPr>
        <w:t>Database</w:t>
      </w:r>
      <w:r>
        <w:rPr>
          <w:b/>
        </w:rPr>
        <w:t>:</w:t>
      </w:r>
      <w:r>
        <w:t xml:space="preserve"> Integrity should be maintained and all the constraints should be satisfied.</w:t>
      </w:r>
    </w:p>
    <w:p w:rsidR="00837AE0" w:rsidRDefault="00837AE0" w:rsidP="00D046A9">
      <w:pPr>
        <w:spacing w:line="360" w:lineRule="auto"/>
      </w:pPr>
    </w:p>
    <w:p w:rsidR="00837AE0" w:rsidRDefault="00837AE0" w:rsidP="00D046A9">
      <w:pPr>
        <w:spacing w:line="360" w:lineRule="auto"/>
      </w:pPr>
    </w:p>
    <w:p w:rsidR="00837AE0" w:rsidRDefault="00837AE0" w:rsidP="00D046A9">
      <w:pPr>
        <w:spacing w:line="360" w:lineRule="auto"/>
      </w:pPr>
    </w:p>
    <w:p w:rsidR="00837AE0" w:rsidRDefault="00837AE0" w:rsidP="00CA76CE">
      <w:pPr>
        <w:pStyle w:val="Heading3"/>
      </w:pPr>
      <w:bookmarkStart w:id="42" w:name="_Toc88035076"/>
      <w:r>
        <w:lastRenderedPageBreak/>
        <w:t xml:space="preserve">3.1.3 </w:t>
      </w:r>
      <w:r w:rsidR="00652D45" w:rsidRPr="00837AE0">
        <w:t>Data Model Requirements</w:t>
      </w:r>
      <w:bookmarkEnd w:id="42"/>
    </w:p>
    <w:p w:rsidR="00837AE0" w:rsidRDefault="00837AE0" w:rsidP="00837AE0">
      <w:r w:rsidRPr="00837AE0">
        <w:t>The data model [4]-[6] requirements of the proposed online</w:t>
      </w:r>
      <w:r>
        <w:t xml:space="preserve"> </w:t>
      </w:r>
      <w:r w:rsidRPr="00837AE0">
        <w:t>finance management system is shown in the Fig</w:t>
      </w:r>
      <w:r>
        <w:t>ure</w:t>
      </w:r>
      <w:r w:rsidRPr="00837AE0">
        <w:t xml:space="preserve"> 3</w:t>
      </w:r>
      <w:r>
        <w:t>.3</w:t>
      </w:r>
      <w:r w:rsidRPr="00837AE0">
        <w:t>.</w:t>
      </w:r>
    </w:p>
    <w:p w:rsidR="000526D2" w:rsidRDefault="000526D2" w:rsidP="00837AE0"/>
    <w:p w:rsidR="000526D2" w:rsidRDefault="000526D2" w:rsidP="00837AE0">
      <w:r>
        <w:rPr>
          <w:noProof/>
          <w:lang w:bidi="ar-SA"/>
        </w:rPr>
        <w:drawing>
          <wp:inline distT="0" distB="0" distL="0" distR="0">
            <wp:extent cx="5486400" cy="5668645"/>
            <wp:effectExtent l="19050" t="0" r="0" b="0"/>
            <wp:docPr id="2" name="Picture 1" desc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16"/>
                    <a:stretch>
                      <a:fillRect/>
                    </a:stretch>
                  </pic:blipFill>
                  <pic:spPr>
                    <a:xfrm>
                      <a:off x="0" y="0"/>
                      <a:ext cx="5486400" cy="5668645"/>
                    </a:xfrm>
                    <a:prstGeom prst="rect">
                      <a:avLst/>
                    </a:prstGeom>
                  </pic:spPr>
                </pic:pic>
              </a:graphicData>
            </a:graphic>
          </wp:inline>
        </w:drawing>
      </w:r>
    </w:p>
    <w:p w:rsidR="00DA4E55" w:rsidRDefault="00DA4E55" w:rsidP="00837AE0"/>
    <w:p w:rsidR="00DA4E55" w:rsidRPr="00DA4E55" w:rsidRDefault="00DA4E55" w:rsidP="00DA4E55">
      <w:pPr>
        <w:jc w:val="center"/>
        <w:rPr>
          <w:b/>
          <w:bCs/>
        </w:rPr>
      </w:pPr>
      <w:r w:rsidRPr="00DA4E55">
        <w:rPr>
          <w:b/>
          <w:bCs/>
        </w:rPr>
        <w:t>Figure 3.3 Data model of the proposed system</w:t>
      </w:r>
    </w:p>
    <w:p w:rsidR="00D046A9" w:rsidRPr="005E7A63" w:rsidRDefault="00C050A9" w:rsidP="005E7A63">
      <w:pPr>
        <w:rPr>
          <w:rFonts w:eastAsia="Symbol" w:cs="Times New Roman"/>
          <w:szCs w:val="27"/>
        </w:rPr>
      </w:pPr>
      <w:r w:rsidRPr="00C050A9">
        <w:rPr>
          <w:rFonts w:eastAsia="Symbol" w:cs="Times New Roman"/>
          <w:szCs w:val="27"/>
        </w:rPr>
        <w:t>The entity relationship diagram and data model is based on</w:t>
      </w:r>
      <w:r>
        <w:rPr>
          <w:rFonts w:eastAsia="Symbol" w:cs="Times New Roman"/>
          <w:szCs w:val="27"/>
        </w:rPr>
        <w:t xml:space="preserve"> </w:t>
      </w:r>
      <w:r w:rsidRPr="00C050A9">
        <w:rPr>
          <w:rFonts w:eastAsia="Symbol" w:cs="Times New Roman"/>
          <w:szCs w:val="27"/>
        </w:rPr>
        <w:t>the perception of real world that consists of a collection of</w:t>
      </w:r>
      <w:r>
        <w:rPr>
          <w:rFonts w:eastAsia="Symbol" w:cs="Times New Roman"/>
          <w:szCs w:val="27"/>
        </w:rPr>
        <w:t xml:space="preserve"> </w:t>
      </w:r>
      <w:r w:rsidRPr="00C050A9">
        <w:rPr>
          <w:rFonts w:eastAsia="Symbol" w:cs="Times New Roman"/>
          <w:szCs w:val="27"/>
        </w:rPr>
        <w:t>objects called entities, and of relationship among these</w:t>
      </w:r>
      <w:r w:rsidRPr="00C050A9">
        <w:rPr>
          <w:rFonts w:eastAsia="Symbol" w:cs="Times New Roman"/>
          <w:szCs w:val="27"/>
        </w:rPr>
        <w:br/>
      </w:r>
      <w:r w:rsidRPr="00C050A9">
        <w:rPr>
          <w:rFonts w:eastAsia="Symbol" w:cs="Times New Roman"/>
          <w:szCs w:val="27"/>
        </w:rPr>
        <w:lastRenderedPageBreak/>
        <w:t>entities. The data model of the proposed system is shown in</w:t>
      </w:r>
      <w:r>
        <w:rPr>
          <w:rFonts w:eastAsia="Symbol" w:cs="Times New Roman"/>
          <w:szCs w:val="27"/>
        </w:rPr>
        <w:t xml:space="preserve"> </w:t>
      </w:r>
      <w:r w:rsidRPr="00C050A9">
        <w:rPr>
          <w:rFonts w:eastAsia="Symbol" w:cs="Times New Roman"/>
          <w:szCs w:val="27"/>
        </w:rPr>
        <w:t xml:space="preserve">the </w:t>
      </w:r>
      <w:r w:rsidRPr="00837AE0">
        <w:t>Fig</w:t>
      </w:r>
      <w:r>
        <w:t>ure</w:t>
      </w:r>
      <w:r w:rsidRPr="00837AE0">
        <w:t xml:space="preserve"> 3</w:t>
      </w:r>
      <w:r>
        <w:t>.3</w:t>
      </w:r>
      <w:r w:rsidRPr="00C050A9">
        <w:rPr>
          <w:rFonts w:eastAsia="Symbol" w:cs="Times New Roman"/>
          <w:szCs w:val="27"/>
        </w:rPr>
        <w:t>. Based on the metadata requirements, the database</w:t>
      </w:r>
      <w:r>
        <w:rPr>
          <w:rFonts w:eastAsia="Symbol" w:cs="Times New Roman"/>
          <w:szCs w:val="27"/>
        </w:rPr>
        <w:t xml:space="preserve"> </w:t>
      </w:r>
      <w:r w:rsidRPr="00C050A9">
        <w:rPr>
          <w:rFonts w:eastAsia="Symbol" w:cs="Times New Roman"/>
          <w:szCs w:val="27"/>
        </w:rPr>
        <w:t xml:space="preserve">schema is shown in the following </w:t>
      </w:r>
      <w:r w:rsidRPr="00837AE0">
        <w:t>Fig</w:t>
      </w:r>
      <w:r>
        <w:t>ure</w:t>
      </w:r>
      <w:r w:rsidRPr="00837AE0">
        <w:t xml:space="preserve"> 3</w:t>
      </w:r>
      <w:r>
        <w:t>.4</w:t>
      </w:r>
      <w:r w:rsidRPr="00C050A9">
        <w:rPr>
          <w:rFonts w:eastAsia="Symbol" w:cs="Times New Roman"/>
          <w:szCs w:val="27"/>
        </w:rPr>
        <w:t>.</w:t>
      </w:r>
      <w:r w:rsidRPr="00C050A9">
        <w:rPr>
          <w:rFonts w:eastAsia="Symbol" w:cs="Times New Roman"/>
          <w:szCs w:val="27"/>
        </w:rPr>
        <w:br/>
        <w:t>Requirements analysis used the process of understanding of</w:t>
      </w:r>
      <w:r>
        <w:rPr>
          <w:rFonts w:eastAsia="Symbol" w:cs="Times New Roman"/>
          <w:szCs w:val="27"/>
        </w:rPr>
        <w:t xml:space="preserve"> the user needs and </w:t>
      </w:r>
      <w:r w:rsidRPr="00C050A9">
        <w:rPr>
          <w:rFonts w:eastAsia="Symbol" w:cs="Times New Roman"/>
          <w:szCs w:val="27"/>
        </w:rPr>
        <w:t>expectations from the proposed system or</w:t>
      </w:r>
      <w:r>
        <w:rPr>
          <w:rFonts w:eastAsia="Symbol" w:cs="Times New Roman"/>
          <w:szCs w:val="27"/>
        </w:rPr>
        <w:t xml:space="preserve"> </w:t>
      </w:r>
      <w:r w:rsidRPr="00C050A9">
        <w:rPr>
          <w:rFonts w:eastAsia="Symbol" w:cs="Times New Roman"/>
          <w:szCs w:val="27"/>
        </w:rPr>
        <w:t>application. Requirements are well defined of how the</w:t>
      </w:r>
      <w:r>
        <w:rPr>
          <w:rFonts w:eastAsia="Symbol" w:cs="Times New Roman"/>
          <w:szCs w:val="27"/>
        </w:rPr>
        <w:t xml:space="preserve"> </w:t>
      </w:r>
      <w:r w:rsidRPr="00C050A9">
        <w:rPr>
          <w:rFonts w:eastAsia="Symbol" w:cs="Times New Roman"/>
          <w:szCs w:val="27"/>
        </w:rPr>
        <w:t>proposed system should behave. The software requirement</w:t>
      </w:r>
      <w:r w:rsidRPr="00C050A9">
        <w:rPr>
          <w:rFonts w:eastAsia="Symbol" w:cs="Times New Roman"/>
          <w:szCs w:val="27"/>
        </w:rPr>
        <w:br/>
        <w:t>analysis process also covered the complex task of eliciting and</w:t>
      </w:r>
      <w:r>
        <w:rPr>
          <w:rFonts w:eastAsia="Symbol" w:cs="Times New Roman"/>
          <w:szCs w:val="27"/>
        </w:rPr>
        <w:t xml:space="preserve"> </w:t>
      </w:r>
      <w:r w:rsidRPr="00C050A9">
        <w:rPr>
          <w:rFonts w:eastAsia="Symbol" w:cs="Times New Roman"/>
          <w:szCs w:val="27"/>
        </w:rPr>
        <w:t>documenting the requirements of all these users, modeling and analyzing these requirements and documenting them as a basis</w:t>
      </w:r>
      <w:r>
        <w:rPr>
          <w:rFonts w:eastAsia="Symbol" w:cs="Times New Roman"/>
          <w:szCs w:val="27"/>
        </w:rPr>
        <w:t xml:space="preserve"> </w:t>
      </w:r>
      <w:r w:rsidRPr="00C050A9">
        <w:rPr>
          <w:rFonts w:eastAsia="Symbol" w:cs="Times New Roman"/>
          <w:szCs w:val="27"/>
        </w:rPr>
        <w:t>for system design.</w:t>
      </w:r>
    </w:p>
    <w:p w:rsidR="005E7A63" w:rsidRDefault="005E7A63" w:rsidP="00355A0A">
      <w:pPr>
        <w:rPr>
          <w:b/>
          <w:bCs/>
        </w:rPr>
      </w:pPr>
    </w:p>
    <w:p w:rsidR="00AF42CD" w:rsidRDefault="00AF42CD" w:rsidP="00AF42CD">
      <w:pPr>
        <w:pStyle w:val="Heading2"/>
        <w:numPr>
          <w:ilvl w:val="0"/>
          <w:numId w:val="0"/>
        </w:numPr>
        <w:ind w:left="420" w:hanging="420"/>
      </w:pPr>
      <w:bookmarkStart w:id="43" w:name="_Toc88035077"/>
      <w:r>
        <w:t xml:space="preserve">3.2 </w:t>
      </w:r>
      <w:r w:rsidRPr="00825CF4">
        <w:t xml:space="preserve">System </w:t>
      </w:r>
      <w:r>
        <w:t>Design</w:t>
      </w:r>
      <w:bookmarkEnd w:id="43"/>
    </w:p>
    <w:p w:rsidR="00AF42CD" w:rsidRDefault="00AF42CD" w:rsidP="00CA76CE">
      <w:pPr>
        <w:pStyle w:val="Heading3"/>
      </w:pPr>
      <w:bookmarkStart w:id="44" w:name="_Toc88035078"/>
      <w:r>
        <w:t>3</w:t>
      </w:r>
      <w:r w:rsidR="00B707A6">
        <w:t>.2.1</w:t>
      </w:r>
      <w:r>
        <w:t xml:space="preserve"> </w:t>
      </w:r>
      <w:r w:rsidR="00B707A6" w:rsidRPr="00B707A6">
        <w:t>Context Diagram</w:t>
      </w:r>
      <w:bookmarkEnd w:id="44"/>
    </w:p>
    <w:p w:rsidR="00B707A6" w:rsidRPr="00825CF4" w:rsidRDefault="00B707A6" w:rsidP="00B707A6">
      <w:r w:rsidRPr="00B707A6">
        <w:t>The Context Diagram shows the system under consideration as a single high-level</w:t>
      </w:r>
      <w:r>
        <w:rPr>
          <w:b/>
          <w:bCs/>
        </w:rPr>
        <w:t xml:space="preserve"> </w:t>
      </w:r>
      <w:r w:rsidRPr="00B707A6">
        <w:t>process and then shows the relationship that the system has with other external</w:t>
      </w:r>
      <w:r>
        <w:rPr>
          <w:b/>
          <w:bCs/>
        </w:rPr>
        <w:t xml:space="preserve"> </w:t>
      </w:r>
      <w:r w:rsidRPr="00B707A6">
        <w:t>entities.</w:t>
      </w:r>
    </w:p>
    <w:p w:rsidR="00AF42CD" w:rsidRPr="00AF42CD" w:rsidRDefault="00AF42CD" w:rsidP="00AF42CD"/>
    <w:p w:rsidR="00AF42CD" w:rsidRPr="00AF42CD" w:rsidRDefault="000526D2" w:rsidP="00AF42CD">
      <w:r>
        <w:rPr>
          <w:noProof/>
          <w:lang w:bidi="ar-SA"/>
        </w:rPr>
        <w:drawing>
          <wp:inline distT="0" distB="0" distL="0" distR="0">
            <wp:extent cx="5486400" cy="883285"/>
            <wp:effectExtent l="19050" t="0" r="0" b="0"/>
            <wp:docPr id="7" name="Picture 6" descr="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g"/>
                    <pic:cNvPicPr/>
                  </pic:nvPicPr>
                  <pic:blipFill>
                    <a:blip r:embed="rId17"/>
                    <a:stretch>
                      <a:fillRect/>
                    </a:stretch>
                  </pic:blipFill>
                  <pic:spPr>
                    <a:xfrm>
                      <a:off x="0" y="0"/>
                      <a:ext cx="5486400" cy="883285"/>
                    </a:xfrm>
                    <a:prstGeom prst="rect">
                      <a:avLst/>
                    </a:prstGeom>
                  </pic:spPr>
                </pic:pic>
              </a:graphicData>
            </a:graphic>
          </wp:inline>
        </w:drawing>
      </w:r>
    </w:p>
    <w:p w:rsidR="00A35017" w:rsidRDefault="00A35017" w:rsidP="00A35017">
      <w:pPr>
        <w:jc w:val="center"/>
        <w:rPr>
          <w:b/>
          <w:bCs/>
        </w:rPr>
      </w:pPr>
      <w:r w:rsidRPr="00A01DE5">
        <w:rPr>
          <w:b/>
          <w:bCs/>
        </w:rPr>
        <w:t>Fig</w:t>
      </w:r>
      <w:r>
        <w:rPr>
          <w:b/>
          <w:bCs/>
        </w:rPr>
        <w:t xml:space="preserve">ure 3.5 </w:t>
      </w:r>
      <w:r w:rsidRPr="00A35017">
        <w:rPr>
          <w:b/>
          <w:bCs/>
        </w:rPr>
        <w:t>Context diagram</w:t>
      </w:r>
      <w:r>
        <w:t xml:space="preserve"> </w:t>
      </w:r>
      <w:r w:rsidRPr="00A01DE5">
        <w:rPr>
          <w:b/>
          <w:bCs/>
        </w:rPr>
        <w:t>of</w:t>
      </w:r>
      <w:r>
        <w:rPr>
          <w:b/>
          <w:bCs/>
        </w:rPr>
        <w:t xml:space="preserve"> PFMS</w:t>
      </w:r>
    </w:p>
    <w:p w:rsidR="00AF42CD" w:rsidRDefault="00AF42CD" w:rsidP="00355A0A">
      <w:pPr>
        <w:jc w:val="center"/>
        <w:rPr>
          <w:b/>
          <w:bCs/>
        </w:rPr>
      </w:pPr>
    </w:p>
    <w:p w:rsidR="00A35017" w:rsidRDefault="00A35017" w:rsidP="00CA76CE">
      <w:pPr>
        <w:pStyle w:val="Heading3"/>
      </w:pPr>
      <w:bookmarkStart w:id="45" w:name="_Toc88035079"/>
      <w:r w:rsidRPr="00A35017">
        <w:t>3.</w:t>
      </w:r>
      <w:r>
        <w:t>2.2</w:t>
      </w:r>
      <w:r w:rsidRPr="00A35017">
        <w:t xml:space="preserve"> </w:t>
      </w:r>
      <w:r w:rsidRPr="005D2921">
        <w:t>Level – 1 Dataflow Diagram</w:t>
      </w:r>
      <w:bookmarkEnd w:id="45"/>
    </w:p>
    <w:p w:rsidR="00CA76CE" w:rsidRPr="00085D2C" w:rsidRDefault="00CA76CE" w:rsidP="00CA76CE">
      <w:pPr>
        <w:spacing w:line="360" w:lineRule="auto"/>
        <w:rPr>
          <w:rFonts w:cs="Times New Roman"/>
        </w:rPr>
      </w:pPr>
      <w:r w:rsidRPr="00BB2BEF">
        <w:rPr>
          <w:rFonts w:cs="Times New Roman"/>
        </w:rPr>
        <w:t>Level 1 DFDs are still a general overview, but they go into more detail than a context diagram. In a level 1 data flow diagram, the single process node from the context diagram is broken down into sub processes. As these processes are added, the diagram will need additional data flows and data stores to link them together</w:t>
      </w:r>
      <w:r>
        <w:rPr>
          <w:rFonts w:cs="Times New Roman"/>
        </w:rPr>
        <w:t>. The figure for level 1</w:t>
      </w:r>
      <w:r w:rsidRPr="006A4368">
        <w:rPr>
          <w:rFonts w:cs="Times New Roman"/>
        </w:rPr>
        <w:t xml:space="preserve"> data flow diagram is given below:</w:t>
      </w:r>
    </w:p>
    <w:p w:rsidR="000526D2" w:rsidRDefault="000526D2" w:rsidP="000940FB">
      <w:pPr>
        <w:jc w:val="center"/>
        <w:rPr>
          <w:b/>
          <w:bCs/>
        </w:rPr>
      </w:pPr>
      <w:r>
        <w:rPr>
          <w:b/>
          <w:bCs/>
          <w:noProof/>
          <w:lang w:bidi="ar-SA"/>
        </w:rPr>
        <w:lastRenderedPageBreak/>
        <w:drawing>
          <wp:inline distT="0" distB="0" distL="0" distR="0">
            <wp:extent cx="5486400" cy="4627245"/>
            <wp:effectExtent l="19050" t="0" r="0" b="0"/>
            <wp:docPr id="3" name="Picture 2" descr="lv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l1.jpg"/>
                    <pic:cNvPicPr/>
                  </pic:nvPicPr>
                  <pic:blipFill>
                    <a:blip r:embed="rId18"/>
                    <a:stretch>
                      <a:fillRect/>
                    </a:stretch>
                  </pic:blipFill>
                  <pic:spPr>
                    <a:xfrm>
                      <a:off x="0" y="0"/>
                      <a:ext cx="5486400" cy="4627245"/>
                    </a:xfrm>
                    <a:prstGeom prst="rect">
                      <a:avLst/>
                    </a:prstGeom>
                  </pic:spPr>
                </pic:pic>
              </a:graphicData>
            </a:graphic>
          </wp:inline>
        </w:drawing>
      </w:r>
    </w:p>
    <w:p w:rsidR="00CA76CE" w:rsidRDefault="00CA76CE" w:rsidP="000940FB">
      <w:pPr>
        <w:jc w:val="center"/>
        <w:rPr>
          <w:b/>
          <w:bCs/>
        </w:rPr>
      </w:pPr>
      <w:r w:rsidRPr="00A01DE5">
        <w:rPr>
          <w:b/>
          <w:bCs/>
        </w:rPr>
        <w:t>Fig</w:t>
      </w:r>
      <w:r w:rsidR="005C750F">
        <w:rPr>
          <w:b/>
          <w:bCs/>
        </w:rPr>
        <w:t xml:space="preserve">ure 3.6 </w:t>
      </w:r>
      <w:r w:rsidRPr="00CA76CE">
        <w:rPr>
          <w:b/>
          <w:bCs/>
        </w:rPr>
        <w:t xml:space="preserve">Level-1 DFD for </w:t>
      </w:r>
      <w:r>
        <w:rPr>
          <w:b/>
          <w:bCs/>
        </w:rPr>
        <w:t>PFMS</w:t>
      </w:r>
    </w:p>
    <w:p w:rsidR="005C750F" w:rsidRDefault="005C750F" w:rsidP="005C750F">
      <w:pPr>
        <w:pStyle w:val="Heading3"/>
      </w:pPr>
      <w:bookmarkStart w:id="46" w:name="_Toc88035080"/>
      <w:r w:rsidRPr="00A35017">
        <w:t>3.</w:t>
      </w:r>
      <w:r>
        <w:t>2.3</w:t>
      </w:r>
      <w:r w:rsidRPr="00A35017">
        <w:t xml:space="preserve"> </w:t>
      </w:r>
      <w:r>
        <w:t>Level – 2</w:t>
      </w:r>
      <w:r w:rsidRPr="005D2921">
        <w:t xml:space="preserve"> Dataflow Diagram</w:t>
      </w:r>
      <w:bookmarkEnd w:id="46"/>
    </w:p>
    <w:p w:rsidR="005C750F" w:rsidRPr="006A4368" w:rsidRDefault="005C750F" w:rsidP="005C750F">
      <w:pPr>
        <w:tabs>
          <w:tab w:val="left" w:pos="3885"/>
        </w:tabs>
        <w:spacing w:line="360" w:lineRule="auto"/>
      </w:pPr>
      <w:r w:rsidRPr="006A4368">
        <w:t xml:space="preserve">In the level 2 data flow diagram, the process is further decomposed into sub processes and hence called level 2 data flow diagram. </w:t>
      </w:r>
    </w:p>
    <w:p w:rsidR="005C750F" w:rsidRDefault="005C750F" w:rsidP="000940FB">
      <w:pPr>
        <w:jc w:val="center"/>
        <w:rPr>
          <w:b/>
          <w:bCs/>
        </w:rPr>
      </w:pPr>
    </w:p>
    <w:p w:rsidR="005E7A63" w:rsidRDefault="005E7A63" w:rsidP="00A01DE5">
      <w:pPr>
        <w:jc w:val="center"/>
        <w:rPr>
          <w:b/>
          <w:bCs/>
        </w:rPr>
      </w:pPr>
    </w:p>
    <w:p w:rsidR="00A46C5C" w:rsidRDefault="000526D2" w:rsidP="006A2EA4">
      <w:pPr>
        <w:pStyle w:val="Heading1"/>
      </w:pPr>
      <w:r>
        <w:rPr>
          <w:noProof/>
          <w:lang w:bidi="ar-SA"/>
        </w:rPr>
        <w:lastRenderedPageBreak/>
        <w:drawing>
          <wp:inline distT="0" distB="0" distL="0" distR="0">
            <wp:extent cx="5486400" cy="4343400"/>
            <wp:effectExtent l="19050" t="0" r="0" b="0"/>
            <wp:docPr id="6" name="Picture 5" desc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g"/>
                    <pic:cNvPicPr/>
                  </pic:nvPicPr>
                  <pic:blipFill>
                    <a:blip r:embed="rId19"/>
                    <a:stretch>
                      <a:fillRect/>
                    </a:stretch>
                  </pic:blipFill>
                  <pic:spPr>
                    <a:xfrm>
                      <a:off x="0" y="0"/>
                      <a:ext cx="5486400" cy="4343400"/>
                    </a:xfrm>
                    <a:prstGeom prst="rect">
                      <a:avLst/>
                    </a:prstGeom>
                  </pic:spPr>
                </pic:pic>
              </a:graphicData>
            </a:graphic>
          </wp:inline>
        </w:drawing>
      </w:r>
    </w:p>
    <w:p w:rsidR="000526D2" w:rsidRPr="000526D2" w:rsidRDefault="000526D2" w:rsidP="000526D2"/>
    <w:p w:rsidR="00CD1560" w:rsidRPr="000940FB" w:rsidRDefault="005C750F" w:rsidP="000940FB">
      <w:pPr>
        <w:jc w:val="center"/>
        <w:rPr>
          <w:b/>
          <w:bCs/>
        </w:rPr>
      </w:pPr>
      <w:r>
        <w:rPr>
          <w:b/>
          <w:bCs/>
        </w:rPr>
        <w:t xml:space="preserve">Fig. 3.7 </w:t>
      </w:r>
      <w:r w:rsidR="00865E78" w:rsidRPr="000940FB">
        <w:rPr>
          <w:b/>
          <w:bCs/>
        </w:rPr>
        <w:t xml:space="preserve"> Level-</w:t>
      </w:r>
      <w:r w:rsidR="00806BF0" w:rsidRPr="000940FB">
        <w:rPr>
          <w:b/>
          <w:bCs/>
        </w:rPr>
        <w:t>2</w:t>
      </w:r>
      <w:r w:rsidR="00615C10" w:rsidRPr="000940FB">
        <w:rPr>
          <w:b/>
          <w:bCs/>
        </w:rPr>
        <w:t xml:space="preserve"> DFD for System</w:t>
      </w:r>
    </w:p>
    <w:p w:rsidR="00C06086" w:rsidRDefault="00B941FF" w:rsidP="00EC2C9D">
      <w:pPr>
        <w:pStyle w:val="Heading3"/>
        <w:rPr>
          <w:szCs w:val="24"/>
        </w:rPr>
      </w:pPr>
      <w:r w:rsidRPr="008B0E82">
        <w:rPr>
          <w:rFonts w:asciiTheme="minorHAnsi" w:hAnsiTheme="minorHAnsi" w:cstheme="minorHAnsi"/>
          <w:sz w:val="22"/>
          <w:szCs w:val="22"/>
        </w:rPr>
        <w:br w:type="page"/>
      </w:r>
    </w:p>
    <w:p w:rsidR="0061075C" w:rsidRDefault="000711CF" w:rsidP="006A2EA4">
      <w:pPr>
        <w:pStyle w:val="Heading1"/>
      </w:pPr>
      <w:bookmarkStart w:id="47" w:name="_Toc88035081"/>
      <w:r>
        <w:lastRenderedPageBreak/>
        <w:t xml:space="preserve">CHAPTER </w:t>
      </w:r>
      <w:r w:rsidR="00CE53DC">
        <w:t>4</w:t>
      </w:r>
      <w:bookmarkEnd w:id="47"/>
    </w:p>
    <w:p w:rsidR="00BC41E7" w:rsidRPr="00BC41E7" w:rsidRDefault="00EC2C9D" w:rsidP="006A2EA4">
      <w:pPr>
        <w:pStyle w:val="Heading1"/>
      </w:pPr>
      <w:bookmarkStart w:id="48" w:name="_Toc88035082"/>
      <w:r>
        <w:t>IMPLEMENTATION</w:t>
      </w:r>
      <w:bookmarkEnd w:id="48"/>
    </w:p>
    <w:p w:rsidR="00D30653" w:rsidRPr="004E1D87" w:rsidRDefault="00CE53DC" w:rsidP="00CE53DC">
      <w:pPr>
        <w:pStyle w:val="Heading2"/>
        <w:numPr>
          <w:ilvl w:val="0"/>
          <w:numId w:val="0"/>
        </w:numPr>
        <w:ind w:left="420" w:hanging="420"/>
      </w:pPr>
      <w:bookmarkStart w:id="49" w:name="_Toc88035083"/>
      <w:r>
        <w:t>4</w:t>
      </w:r>
      <w:r w:rsidR="004E1D87" w:rsidRPr="004E1D87">
        <w:t xml:space="preserve">.1 </w:t>
      </w:r>
      <w:r w:rsidR="00BC41E7" w:rsidRPr="004E1D87">
        <w:t>Introduction</w:t>
      </w:r>
      <w:bookmarkEnd w:id="49"/>
    </w:p>
    <w:p w:rsidR="00F55914" w:rsidRDefault="00F55914" w:rsidP="00F55914">
      <w:pPr>
        <w:spacing w:line="354" w:lineRule="auto"/>
        <w:rPr>
          <w:sz w:val="20"/>
        </w:rPr>
      </w:pPr>
      <w:r>
        <w:rPr>
          <w:rFonts w:eastAsia="Times New Roman"/>
          <w:szCs w:val="24"/>
        </w:rPr>
        <w:t>Implementation is an activity that is contained throughout the development phase. It is the process of bringing designed system into operational use. The system is tested first and then turned into working system. Every task identified in the design specification are carried out in this phase.</w:t>
      </w:r>
    </w:p>
    <w:p w:rsidR="00F55914" w:rsidRDefault="00F55914" w:rsidP="00277621">
      <w:pPr>
        <w:spacing w:line="354" w:lineRule="auto"/>
        <w:rPr>
          <w:sz w:val="20"/>
        </w:rPr>
      </w:pPr>
      <w:r>
        <w:rPr>
          <w:rFonts w:eastAsia="Times New Roman"/>
          <w:szCs w:val="24"/>
        </w:rPr>
        <w:t>A successful implementation of the project is a crucial phase of development life cycle and following are the steps involved in the implementation of the project:</w:t>
      </w:r>
    </w:p>
    <w:p w:rsidR="00F55914" w:rsidRPr="00277621" w:rsidRDefault="00F55914" w:rsidP="00277621">
      <w:pPr>
        <w:pStyle w:val="ListBullet"/>
        <w:rPr>
          <w:rFonts w:ascii="Symbol" w:eastAsia="Symbol" w:hAnsi="Symbol" w:cs="Symbol"/>
        </w:rPr>
      </w:pPr>
      <w:r>
        <w:t>Test information system with data.</w:t>
      </w:r>
    </w:p>
    <w:p w:rsidR="00F55914" w:rsidRPr="00277621" w:rsidRDefault="00F55914" w:rsidP="00277621">
      <w:pPr>
        <w:pStyle w:val="ListBullet"/>
        <w:rPr>
          <w:rFonts w:ascii="Symbol" w:eastAsia="Symbol" w:hAnsi="Symbol" w:cs="Symbol"/>
        </w:rPr>
      </w:pPr>
      <w:r>
        <w:t>Detection and correction of errors.</w:t>
      </w:r>
    </w:p>
    <w:p w:rsidR="00277621" w:rsidRPr="00277621" w:rsidRDefault="00F55914" w:rsidP="00277621">
      <w:pPr>
        <w:pStyle w:val="ListBullet"/>
        <w:rPr>
          <w:rFonts w:ascii="Symbol" w:eastAsia="Symbol" w:hAnsi="Symbol" w:cs="Symbol"/>
          <w:szCs w:val="24"/>
        </w:rPr>
      </w:pPr>
      <w:r>
        <w:t>Make necessary information changes in the system.</w:t>
      </w:r>
    </w:p>
    <w:p w:rsidR="00277621" w:rsidRDefault="00277621" w:rsidP="00277621">
      <w:pPr>
        <w:pStyle w:val="ListBullet"/>
        <w:rPr>
          <w:rFonts w:ascii="Symbol" w:eastAsia="Symbol" w:hAnsi="Symbol" w:cs="Symbol"/>
        </w:rPr>
      </w:pPr>
      <w:r w:rsidRPr="00277621">
        <w:t xml:space="preserve"> </w:t>
      </w:r>
      <w:r w:rsidR="00F55914" w:rsidRPr="00277621">
        <w:t>Check information with the existing system</w:t>
      </w:r>
      <w:r w:rsidR="00F55914" w:rsidRPr="00277621">
        <w:rPr>
          <w:rFonts w:ascii="Symbol" w:eastAsia="Symbol" w:hAnsi="Symbol" w:cs="Symbol"/>
        </w:rPr>
        <w:t></w:t>
      </w:r>
    </w:p>
    <w:p w:rsidR="00F55914" w:rsidRPr="00277621" w:rsidRDefault="00F55914" w:rsidP="00277621">
      <w:pPr>
        <w:pStyle w:val="ListBullet"/>
        <w:rPr>
          <w:rFonts w:ascii="Symbol" w:eastAsia="Symbol" w:hAnsi="Symbol" w:cs="Symbol"/>
        </w:rPr>
      </w:pPr>
      <w:r w:rsidRPr="00277621">
        <w:rPr>
          <w:rFonts w:eastAsia="Times New Roman"/>
          <w:szCs w:val="24"/>
        </w:rPr>
        <w:t>Installment of hardware and software.</w:t>
      </w:r>
    </w:p>
    <w:p w:rsidR="00F55914" w:rsidRDefault="00F55914" w:rsidP="00F55914">
      <w:pPr>
        <w:spacing w:line="200" w:lineRule="exact"/>
        <w:rPr>
          <w:sz w:val="20"/>
        </w:rPr>
      </w:pPr>
    </w:p>
    <w:p w:rsidR="00F55914" w:rsidRDefault="00F55914" w:rsidP="00F55914">
      <w:pPr>
        <w:spacing w:line="357" w:lineRule="exact"/>
        <w:rPr>
          <w:sz w:val="20"/>
        </w:rPr>
      </w:pPr>
    </w:p>
    <w:p w:rsidR="00277621" w:rsidRPr="00277621" w:rsidRDefault="00277621" w:rsidP="00277621">
      <w:pPr>
        <w:pStyle w:val="Heading2"/>
        <w:numPr>
          <w:ilvl w:val="0"/>
          <w:numId w:val="0"/>
        </w:numPr>
        <w:ind w:left="420" w:hanging="420"/>
      </w:pPr>
      <w:bookmarkStart w:id="50" w:name="_Toc88035084"/>
      <w:r w:rsidRPr="00277621">
        <w:t>4</w:t>
      </w:r>
      <w:r w:rsidR="00F55914" w:rsidRPr="00277621">
        <w:t>.2 Front End Tools</w:t>
      </w:r>
      <w:bookmarkEnd w:id="50"/>
    </w:p>
    <w:p w:rsidR="00F55914" w:rsidRPr="00277621" w:rsidRDefault="00F55914" w:rsidP="00277621">
      <w:pPr>
        <w:rPr>
          <w:rFonts w:eastAsiaTheme="majorEastAsia" w:cstheme="majorBidi"/>
          <w:b/>
          <w:bCs/>
          <w:sz w:val="28"/>
          <w:szCs w:val="23"/>
        </w:rPr>
      </w:pPr>
      <w:r w:rsidRPr="00277621">
        <w:rPr>
          <w:b/>
          <w:bCs/>
        </w:rPr>
        <w:t>Hypertext Markup Language (HTML)</w:t>
      </w:r>
    </w:p>
    <w:p w:rsidR="00F55914" w:rsidRDefault="00F55914" w:rsidP="00F55914">
      <w:pPr>
        <w:spacing w:line="354" w:lineRule="auto"/>
        <w:rPr>
          <w:sz w:val="20"/>
        </w:rPr>
      </w:pPr>
      <w:r>
        <w:rPr>
          <w:rFonts w:eastAsia="Times New Roman"/>
          <w:szCs w:val="24"/>
        </w:rPr>
        <w:t>A simple markup language used to create hypertext documents that are portable from one platform to another. HTML files are simple ASCII text files with codes embedded (indicated by markup tags) to denote formatting and hypertext links.</w:t>
      </w:r>
    </w:p>
    <w:p w:rsidR="00F55914" w:rsidRDefault="00F55914" w:rsidP="00F55914">
      <w:pPr>
        <w:spacing w:line="20" w:lineRule="exact"/>
        <w:rPr>
          <w:sz w:val="20"/>
        </w:rPr>
      </w:pPr>
    </w:p>
    <w:p w:rsidR="00F55914" w:rsidRDefault="00F55914" w:rsidP="00F55914">
      <w:pPr>
        <w:spacing w:line="357" w:lineRule="auto"/>
        <w:rPr>
          <w:rFonts w:eastAsia="Times New Roman"/>
          <w:szCs w:val="24"/>
        </w:rPr>
      </w:pPr>
      <w:r>
        <w:rPr>
          <w:rFonts w:eastAsia="Times New Roman"/>
          <w:szCs w:val="24"/>
        </w:rPr>
        <w:t xml:space="preserve">Many people who use HTML to create Web pages or other documents find Notepad or Notepad++ a useful tool for writing in HTML. Because Notepad supports only very basic formatting, you cannot accidentally save special formatting in documents that need to remain pure text. This is especially useful when creating HTML documents for a Web </w:t>
      </w:r>
      <w:r>
        <w:rPr>
          <w:rFonts w:eastAsia="Times New Roman"/>
          <w:szCs w:val="24"/>
        </w:rPr>
        <w:lastRenderedPageBreak/>
        <w:t>page because special characters or other formatting may not appear in your published Web page or may even cause errors.</w:t>
      </w:r>
    </w:p>
    <w:p w:rsidR="00F55914" w:rsidRDefault="00F55914" w:rsidP="00F55914">
      <w:pPr>
        <w:spacing w:line="357" w:lineRule="auto"/>
        <w:rPr>
          <w:sz w:val="20"/>
        </w:rPr>
      </w:pPr>
    </w:p>
    <w:p w:rsidR="00F55914" w:rsidRDefault="00F55914" w:rsidP="00F55914">
      <w:pPr>
        <w:spacing w:line="10" w:lineRule="exact"/>
        <w:rPr>
          <w:sz w:val="20"/>
        </w:rPr>
      </w:pPr>
    </w:p>
    <w:p w:rsidR="00F55914" w:rsidRPr="00277621" w:rsidRDefault="00F55914" w:rsidP="00277621">
      <w:pPr>
        <w:rPr>
          <w:rFonts w:ascii="Symbol" w:eastAsia="Symbol" w:hAnsi="Symbol" w:cs="Symbol"/>
          <w:szCs w:val="24"/>
        </w:rPr>
      </w:pPr>
      <w:r>
        <w:rPr>
          <w:rFonts w:eastAsia="Times New Roman"/>
          <w:b/>
          <w:bCs/>
          <w:szCs w:val="24"/>
        </w:rPr>
        <w:t>JavaScript</w:t>
      </w:r>
    </w:p>
    <w:p w:rsidR="00F55914" w:rsidRDefault="00F55914" w:rsidP="00F55914">
      <w:pPr>
        <w:spacing w:line="357" w:lineRule="auto"/>
        <w:rPr>
          <w:sz w:val="20"/>
        </w:rPr>
      </w:pPr>
      <w:r>
        <w:rPr>
          <w:rFonts w:eastAsia="Times New Roman"/>
          <w:szCs w:val="24"/>
        </w:rPr>
        <w:t xml:space="preserve">JavaScript is an object-oriented scripting language used to enable programmatic access to objects within both the client application and other applications. It is primarily used in the form of client-side JavaScript, implemented as an integrated component of the browser, allowing the development of enhanced user interfaces and dynamic websites. </w:t>
      </w:r>
    </w:p>
    <w:p w:rsidR="00F55914" w:rsidRDefault="00F55914" w:rsidP="00F55914">
      <w:pPr>
        <w:spacing w:line="200" w:lineRule="exact"/>
        <w:rPr>
          <w:sz w:val="20"/>
        </w:rPr>
      </w:pPr>
    </w:p>
    <w:p w:rsidR="00F55914" w:rsidRPr="00277621" w:rsidRDefault="00F55914" w:rsidP="00277621">
      <w:pPr>
        <w:rPr>
          <w:b/>
          <w:bCs/>
        </w:rPr>
      </w:pPr>
      <w:bookmarkStart w:id="51" w:name="page31"/>
      <w:bookmarkStart w:id="52" w:name="page32"/>
      <w:bookmarkEnd w:id="51"/>
      <w:bookmarkEnd w:id="52"/>
      <w:r w:rsidRPr="00277621">
        <w:rPr>
          <w:b/>
          <w:bCs/>
        </w:rPr>
        <w:t>Cascading Style Sheet (CSS)</w:t>
      </w:r>
    </w:p>
    <w:p w:rsidR="00F55914" w:rsidRDefault="00F55914" w:rsidP="00F55914">
      <w:pPr>
        <w:spacing w:line="356" w:lineRule="auto"/>
        <w:rPr>
          <w:sz w:val="20"/>
        </w:rPr>
      </w:pPr>
      <w:r>
        <w:rPr>
          <w:rFonts w:eastAsia="Times New Roman"/>
          <w:szCs w:val="24"/>
        </w:rPr>
        <w:t>CSS is used to describe the presentation semantics (i.e. the look and formatting) of a document written in a markup language. It is designed primarily to enable the separation of document content (written in HTML or a similar markup language) from document presentation, including elements such as the layout, colors, and fonts.</w:t>
      </w:r>
    </w:p>
    <w:p w:rsidR="00F55914" w:rsidRDefault="00F55914" w:rsidP="00F55914">
      <w:pPr>
        <w:spacing w:line="10" w:lineRule="exact"/>
        <w:rPr>
          <w:sz w:val="20"/>
        </w:rPr>
      </w:pPr>
    </w:p>
    <w:p w:rsidR="00F55914" w:rsidRPr="00277621" w:rsidRDefault="00F55914" w:rsidP="00277621">
      <w:pPr>
        <w:rPr>
          <w:rFonts w:ascii="Symbol" w:eastAsia="Symbol" w:hAnsi="Symbol" w:cs="Symbol"/>
          <w:szCs w:val="24"/>
        </w:rPr>
      </w:pPr>
      <w:r w:rsidRPr="00277621">
        <w:rPr>
          <w:b/>
          <w:bCs/>
        </w:rPr>
        <w:t>JQuery</w:t>
      </w:r>
    </w:p>
    <w:p w:rsidR="00F55914" w:rsidRDefault="00F55914" w:rsidP="00F55914">
      <w:pPr>
        <w:spacing w:line="357" w:lineRule="auto"/>
        <w:rPr>
          <w:sz w:val="20"/>
        </w:rPr>
      </w:pPr>
      <w:r>
        <w:rPr>
          <w:rFonts w:eastAsia="Times New Roman"/>
          <w:szCs w:val="24"/>
        </w:rPr>
        <w:t>JQuery is fast and feature rich JavaScript library that makes the traversal of HTML document and manipulation, event handling, animation and Ajax interactions, simple for rapid web development. JQuery simplifies a lot of the complicated things from JavaScript, like AJAX calls and DOM manipulation but it takes a lot of common tasks that requires many line of JavaScript codes to accomplish and wraps them into methods that you can call with a single line of code.</w:t>
      </w:r>
    </w:p>
    <w:p w:rsidR="00F55914" w:rsidRDefault="00F55914" w:rsidP="00F55914">
      <w:pPr>
        <w:spacing w:line="11" w:lineRule="exact"/>
        <w:rPr>
          <w:sz w:val="20"/>
        </w:rPr>
      </w:pPr>
    </w:p>
    <w:p w:rsidR="00F55914" w:rsidRPr="00277621" w:rsidRDefault="00F55914" w:rsidP="00277621">
      <w:pPr>
        <w:rPr>
          <w:b/>
          <w:bCs/>
        </w:rPr>
      </w:pPr>
      <w:r w:rsidRPr="00277621">
        <w:rPr>
          <w:b/>
          <w:bCs/>
        </w:rPr>
        <w:t>Bootstrap</w:t>
      </w:r>
    </w:p>
    <w:p w:rsidR="00277621" w:rsidRPr="00277621" w:rsidRDefault="00F55914" w:rsidP="00277621">
      <w:pPr>
        <w:spacing w:line="356" w:lineRule="auto"/>
        <w:rPr>
          <w:sz w:val="20"/>
        </w:rPr>
      </w:pPr>
      <w:r>
        <w:rPr>
          <w:rFonts w:eastAsia="Times New Roman"/>
          <w:szCs w:val="24"/>
        </w:rPr>
        <w:t>Bootstrap is used for making our web design interactive and responsive. It is a technique of loading a program into a computer by means of a few initial instructions which enable the introduction of the rest of the program from an input device. It is a free and open source front end web framework for designing websites and web applications</w:t>
      </w:r>
      <w:r w:rsidR="00277621">
        <w:rPr>
          <w:rFonts w:eastAsia="Times New Roman"/>
          <w:szCs w:val="24"/>
        </w:rPr>
        <w:t>.</w:t>
      </w:r>
    </w:p>
    <w:p w:rsidR="00F55914" w:rsidRPr="00277621" w:rsidRDefault="00277621" w:rsidP="00277621">
      <w:pPr>
        <w:pStyle w:val="Heading2"/>
        <w:numPr>
          <w:ilvl w:val="0"/>
          <w:numId w:val="0"/>
        </w:numPr>
        <w:ind w:left="420" w:hanging="420"/>
      </w:pPr>
      <w:bookmarkStart w:id="53" w:name="_Toc88035085"/>
      <w:r w:rsidRPr="00277621">
        <w:lastRenderedPageBreak/>
        <w:t>4</w:t>
      </w:r>
      <w:r w:rsidR="00F55914" w:rsidRPr="00277621">
        <w:t>.3 Back End Tools</w:t>
      </w:r>
      <w:bookmarkEnd w:id="53"/>
    </w:p>
    <w:p w:rsidR="00C2169B" w:rsidRPr="001B1860" w:rsidRDefault="00C2169B" w:rsidP="00BE120D">
      <w:pPr>
        <w:pStyle w:val="ListParagraph"/>
        <w:tabs>
          <w:tab w:val="left" w:pos="720"/>
        </w:tabs>
        <w:spacing w:line="360" w:lineRule="auto"/>
        <w:rPr>
          <w:rFonts w:cs="Times New Roman"/>
        </w:rPr>
      </w:pPr>
      <w:r w:rsidRPr="001B1860">
        <w:rPr>
          <w:rFonts w:cs="Times New Roman"/>
          <w:b/>
        </w:rPr>
        <w:t>PHP</w:t>
      </w:r>
    </w:p>
    <w:p w:rsidR="00C2169B" w:rsidRPr="00903B4C" w:rsidRDefault="00C2169B" w:rsidP="00C2169B">
      <w:pPr>
        <w:pStyle w:val="ListParagraph"/>
        <w:tabs>
          <w:tab w:val="left" w:pos="720"/>
        </w:tabs>
        <w:spacing w:line="360" w:lineRule="auto"/>
        <w:rPr>
          <w:rFonts w:cs="Times New Roman"/>
          <w:szCs w:val="24"/>
        </w:rPr>
      </w:pPr>
      <w:r w:rsidRPr="00903B4C">
        <w:rPr>
          <w:rFonts w:cs="Times New Roman"/>
          <w:szCs w:val="24"/>
        </w:rPr>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rsidR="00C2169B" w:rsidRPr="00903B4C" w:rsidRDefault="00C2169B" w:rsidP="00C2169B">
      <w:pPr>
        <w:tabs>
          <w:tab w:val="left" w:pos="720"/>
        </w:tabs>
        <w:spacing w:line="360" w:lineRule="auto"/>
        <w:ind w:left="720"/>
        <w:rPr>
          <w:rFonts w:cs="Times New Roman"/>
          <w:szCs w:val="24"/>
        </w:rPr>
      </w:pPr>
      <w:r w:rsidRPr="00903B4C">
        <w:rPr>
          <w:rFonts w:cs="Times New Roman"/>
          <w:szCs w:val="24"/>
        </w:rPr>
        <w:t>The standard PHP interpreter, powered by the Zend engine, is free software released under the PHP license. PHP has been widely ported and can be deployed on most web servers on almost every operating system and platform, free of charge. The PHP language evolved without a written formal specification or standard until 2014, leaving the canonical PHP interpreter as a de facto standard. Since 2014 work has gone on to create a formal PHP specification. PHP started out as a small open source project that evolved as more and more people found out how useful it was. Rasmus Lerdorf unleashed the first version of PHP way back in 1994.</w:t>
      </w:r>
    </w:p>
    <w:p w:rsidR="00C2169B" w:rsidRPr="00903B4C" w:rsidRDefault="00C2169B" w:rsidP="00C2169B">
      <w:pPr>
        <w:pStyle w:val="ListParagraph"/>
        <w:numPr>
          <w:ilvl w:val="0"/>
          <w:numId w:val="21"/>
        </w:numPr>
        <w:tabs>
          <w:tab w:val="left" w:pos="720"/>
        </w:tabs>
        <w:spacing w:line="360" w:lineRule="auto"/>
        <w:rPr>
          <w:rFonts w:cs="Times New Roman"/>
          <w:szCs w:val="24"/>
        </w:rPr>
      </w:pPr>
      <w:r w:rsidRPr="00903B4C">
        <w:rPr>
          <w:rFonts w:cs="Times New Roman"/>
          <w:szCs w:val="24"/>
        </w:rPr>
        <w:t>PHP is a recursive acronym for “PHP: hypertext preprocessor”.</w:t>
      </w:r>
    </w:p>
    <w:p w:rsidR="00C2169B" w:rsidRPr="00903B4C" w:rsidRDefault="00C2169B" w:rsidP="00C2169B">
      <w:pPr>
        <w:pStyle w:val="ListParagraph"/>
        <w:numPr>
          <w:ilvl w:val="0"/>
          <w:numId w:val="21"/>
        </w:numPr>
        <w:tabs>
          <w:tab w:val="left" w:pos="720"/>
        </w:tabs>
        <w:spacing w:line="360" w:lineRule="auto"/>
        <w:rPr>
          <w:rFonts w:cs="Times New Roman"/>
          <w:szCs w:val="24"/>
        </w:rPr>
      </w:pPr>
      <w:r w:rsidRPr="00903B4C">
        <w:rPr>
          <w:rFonts w:cs="Times New Roman"/>
          <w:szCs w:val="24"/>
        </w:rPr>
        <w:t>PHP is a server side scripting language that is embedded in html. It is used to manage dynamic content, databases, session tracking, even build entire e-commerce sites.</w:t>
      </w:r>
    </w:p>
    <w:p w:rsidR="00C2169B" w:rsidRPr="00903B4C" w:rsidRDefault="00C2169B" w:rsidP="00C2169B">
      <w:pPr>
        <w:pStyle w:val="ListParagraph"/>
        <w:numPr>
          <w:ilvl w:val="0"/>
          <w:numId w:val="21"/>
        </w:numPr>
        <w:tabs>
          <w:tab w:val="left" w:pos="720"/>
        </w:tabs>
        <w:spacing w:line="360" w:lineRule="auto"/>
        <w:rPr>
          <w:rFonts w:cs="Times New Roman"/>
          <w:szCs w:val="24"/>
        </w:rPr>
      </w:pPr>
      <w:r w:rsidRPr="00903B4C">
        <w:rPr>
          <w:rFonts w:cs="Times New Roman"/>
          <w:szCs w:val="24"/>
        </w:rPr>
        <w:t>It is integrated with a number of popular databases, including MYSQL, Oracle, and Sybase, Informix, and Microsoft SQL server.</w:t>
      </w:r>
    </w:p>
    <w:p w:rsidR="00C2169B" w:rsidRPr="00903B4C" w:rsidRDefault="00C2169B" w:rsidP="00C2169B">
      <w:pPr>
        <w:pStyle w:val="ListParagraph"/>
        <w:tabs>
          <w:tab w:val="left" w:pos="720"/>
        </w:tabs>
        <w:spacing w:line="360" w:lineRule="auto"/>
        <w:ind w:left="1440"/>
        <w:rPr>
          <w:rFonts w:cs="Times New Roman"/>
          <w:szCs w:val="24"/>
        </w:rPr>
      </w:pPr>
    </w:p>
    <w:p w:rsidR="00C2169B" w:rsidRPr="00903B4C" w:rsidRDefault="00C2169B" w:rsidP="00C2169B">
      <w:pPr>
        <w:pStyle w:val="ListParagraph"/>
        <w:numPr>
          <w:ilvl w:val="0"/>
          <w:numId w:val="20"/>
        </w:numPr>
        <w:tabs>
          <w:tab w:val="left" w:pos="720"/>
        </w:tabs>
        <w:spacing w:line="360" w:lineRule="auto"/>
        <w:rPr>
          <w:rFonts w:cs="Times New Roman"/>
          <w:szCs w:val="24"/>
        </w:rPr>
      </w:pPr>
      <w:r w:rsidRPr="00903B4C">
        <w:rPr>
          <w:rFonts w:cs="Times New Roman"/>
          <w:b/>
          <w:bCs/>
          <w:szCs w:val="24"/>
        </w:rPr>
        <w:t>LARAVEL Framework</w:t>
      </w:r>
    </w:p>
    <w:p w:rsidR="00C2169B" w:rsidRPr="00903B4C" w:rsidRDefault="00C2169B" w:rsidP="00C2169B">
      <w:pPr>
        <w:pStyle w:val="ListParagraph"/>
        <w:tabs>
          <w:tab w:val="left" w:pos="720"/>
        </w:tabs>
        <w:spacing w:line="360" w:lineRule="auto"/>
        <w:rPr>
          <w:rFonts w:cs="Times New Roman"/>
          <w:szCs w:val="24"/>
        </w:rPr>
      </w:pPr>
      <w:r w:rsidRPr="00903B4C">
        <w:rPr>
          <w:rFonts w:cs="Times New Roman"/>
          <w:szCs w:val="24"/>
        </w:rPr>
        <w:t xml:space="preserve">Laravel is a web application framework written in PHP which is more secure and easy PHP framework. The most beautiful part of it is free and open source. The </w:t>
      </w:r>
      <w:r w:rsidRPr="00903B4C">
        <w:rPr>
          <w:rFonts w:cs="Times New Roman"/>
          <w:szCs w:val="24"/>
        </w:rPr>
        <w:lastRenderedPageBreak/>
        <w:t>application developed in Laravel follows MVC platform which is Model-View-Controller. Licensed under the terms of MIT License. The source code of laravel is hosted on Github.</w:t>
      </w:r>
    </w:p>
    <w:p w:rsidR="00C2169B" w:rsidRPr="00903B4C" w:rsidRDefault="00C2169B" w:rsidP="00C2169B">
      <w:pPr>
        <w:pStyle w:val="ListParagraph"/>
        <w:tabs>
          <w:tab w:val="left" w:pos="720"/>
        </w:tabs>
        <w:spacing w:line="240" w:lineRule="auto"/>
        <w:rPr>
          <w:rFonts w:cs="Times New Roman"/>
          <w:szCs w:val="24"/>
        </w:rPr>
      </w:pPr>
    </w:p>
    <w:p w:rsidR="00C2169B" w:rsidRPr="00903B4C" w:rsidRDefault="00C2169B" w:rsidP="00C2169B">
      <w:pPr>
        <w:pStyle w:val="ListParagraph"/>
        <w:numPr>
          <w:ilvl w:val="6"/>
          <w:numId w:val="22"/>
        </w:numPr>
        <w:tabs>
          <w:tab w:val="left" w:pos="720"/>
          <w:tab w:val="left" w:pos="1440"/>
        </w:tabs>
        <w:spacing w:line="360" w:lineRule="auto"/>
        <w:ind w:left="1440"/>
        <w:rPr>
          <w:rFonts w:cs="Times New Roman"/>
          <w:szCs w:val="24"/>
        </w:rPr>
      </w:pPr>
      <w:r w:rsidRPr="00903B4C">
        <w:rPr>
          <w:rFonts w:cs="Times New Roman"/>
          <w:szCs w:val="24"/>
        </w:rPr>
        <w:t>Definition:- Laravel is an open-source PHP framework which is based on MVC pattern. Laravel is robust and easy to learn. It is targeted for those programmers who need a medium to high level and pleasing toolkit to build full-featured web applications.</w:t>
      </w:r>
    </w:p>
    <w:p w:rsidR="00C2169B" w:rsidRPr="00903B4C" w:rsidRDefault="00C2169B" w:rsidP="00C2169B">
      <w:pPr>
        <w:pStyle w:val="ListParagraph"/>
        <w:numPr>
          <w:ilvl w:val="6"/>
          <w:numId w:val="22"/>
        </w:numPr>
        <w:tabs>
          <w:tab w:val="left" w:pos="720"/>
          <w:tab w:val="left" w:pos="1440"/>
        </w:tabs>
        <w:spacing w:line="360" w:lineRule="auto"/>
        <w:ind w:left="1440"/>
        <w:rPr>
          <w:rFonts w:cs="Times New Roman"/>
          <w:szCs w:val="24"/>
        </w:rPr>
      </w:pPr>
      <w:r w:rsidRPr="00903B4C">
        <w:rPr>
          <w:rFonts w:cs="Times New Roman"/>
          <w:szCs w:val="24"/>
        </w:rPr>
        <w:t>Database Model:- Database model of  Laravel  is Object Oriented.</w:t>
      </w:r>
    </w:p>
    <w:p w:rsidR="00C2169B" w:rsidRPr="00903B4C" w:rsidRDefault="00C2169B" w:rsidP="00C2169B">
      <w:pPr>
        <w:pStyle w:val="ListParagraph"/>
        <w:numPr>
          <w:ilvl w:val="6"/>
          <w:numId w:val="22"/>
        </w:numPr>
        <w:tabs>
          <w:tab w:val="left" w:pos="720"/>
          <w:tab w:val="left" w:pos="1440"/>
        </w:tabs>
        <w:spacing w:line="360" w:lineRule="auto"/>
        <w:ind w:hanging="1440"/>
        <w:jc w:val="left"/>
        <w:rPr>
          <w:rFonts w:cs="Times New Roman"/>
          <w:szCs w:val="24"/>
        </w:rPr>
      </w:pPr>
      <w:r w:rsidRPr="00903B4C">
        <w:rPr>
          <w:rFonts w:cs="Times New Roman"/>
          <w:szCs w:val="24"/>
        </w:rPr>
        <w:t>Programming Paradigm :-Laravel is Object Oriented Event Driven Functional.</w:t>
      </w:r>
    </w:p>
    <w:p w:rsidR="00C2169B" w:rsidRPr="00903B4C" w:rsidRDefault="00C2169B" w:rsidP="00C2169B">
      <w:pPr>
        <w:pStyle w:val="ListParagraph"/>
        <w:numPr>
          <w:ilvl w:val="6"/>
          <w:numId w:val="22"/>
        </w:numPr>
        <w:tabs>
          <w:tab w:val="left" w:pos="720"/>
          <w:tab w:val="left" w:pos="1440"/>
        </w:tabs>
        <w:spacing w:line="360" w:lineRule="auto"/>
        <w:ind w:left="1440"/>
        <w:rPr>
          <w:rFonts w:cs="Times New Roman"/>
          <w:szCs w:val="24"/>
        </w:rPr>
      </w:pPr>
      <w:r w:rsidRPr="00903B4C">
        <w:rPr>
          <w:rFonts w:cs="Times New Roman"/>
          <w:szCs w:val="24"/>
        </w:rPr>
        <w:t>Routing:- Explicit Routing.</w:t>
      </w:r>
    </w:p>
    <w:p w:rsidR="00C2169B" w:rsidRPr="00903B4C" w:rsidRDefault="00C2169B" w:rsidP="00C2169B">
      <w:pPr>
        <w:pStyle w:val="ListParagraph"/>
        <w:numPr>
          <w:ilvl w:val="6"/>
          <w:numId w:val="22"/>
        </w:numPr>
        <w:tabs>
          <w:tab w:val="left" w:pos="720"/>
          <w:tab w:val="left" w:pos="1440"/>
        </w:tabs>
        <w:spacing w:line="360" w:lineRule="auto"/>
        <w:ind w:left="1440"/>
        <w:rPr>
          <w:rFonts w:cs="Times New Roman"/>
          <w:szCs w:val="24"/>
        </w:rPr>
      </w:pPr>
      <w:r w:rsidRPr="00903B4C">
        <w:rPr>
          <w:rFonts w:cs="Times New Roman"/>
          <w:szCs w:val="24"/>
        </w:rPr>
        <w:t>Built-in Modules:- The build in modules allow programmers to divide a project into small modules. Also, the models can be reused across various projects.</w:t>
      </w:r>
    </w:p>
    <w:p w:rsidR="00C2169B" w:rsidRPr="00903B4C" w:rsidRDefault="00C2169B" w:rsidP="00C2169B">
      <w:pPr>
        <w:pStyle w:val="ListParagraph"/>
        <w:numPr>
          <w:ilvl w:val="6"/>
          <w:numId w:val="22"/>
        </w:numPr>
        <w:tabs>
          <w:tab w:val="left" w:pos="720"/>
          <w:tab w:val="left" w:pos="1440"/>
        </w:tabs>
        <w:spacing w:line="360" w:lineRule="auto"/>
        <w:ind w:left="1440"/>
        <w:rPr>
          <w:rFonts w:cs="Times New Roman"/>
          <w:szCs w:val="24"/>
        </w:rPr>
      </w:pPr>
      <w:r w:rsidRPr="00903B4C">
        <w:rPr>
          <w:rFonts w:cs="Times New Roman"/>
          <w:szCs w:val="24"/>
        </w:rPr>
        <w:t>HTTPS Support:- Laravel preserves the data transmission secure by adding https:// protocol before the URL automatically. Laravel allows developers to establish custom HTTPs routes. Developers also have the choice to build a specific URL for every HTTPS route.</w:t>
      </w:r>
    </w:p>
    <w:p w:rsidR="00BE120D" w:rsidRPr="00903B4C" w:rsidRDefault="00C2169B" w:rsidP="00C2169B">
      <w:pPr>
        <w:rPr>
          <w:rFonts w:cs="Times New Roman"/>
          <w:szCs w:val="24"/>
        </w:rPr>
      </w:pPr>
      <w:r w:rsidRPr="00903B4C">
        <w:rPr>
          <w:rFonts w:cs="Times New Roman"/>
          <w:szCs w:val="24"/>
        </w:rPr>
        <w:t>Developers always focus on faster and easier development with lot of security and features. Laravel makes it easier in such situation. Laravel is so popular framework in the market.</w:t>
      </w:r>
    </w:p>
    <w:p w:rsidR="00277621" w:rsidRDefault="00277621" w:rsidP="00C2169B">
      <w:r w:rsidRPr="00277621">
        <w:rPr>
          <w:b/>
          <w:bCs/>
        </w:rPr>
        <w:t>PostgreSQL</w:t>
      </w:r>
      <w:r w:rsidRPr="009F1A81">
        <w:t xml:space="preserve"> </w:t>
      </w:r>
    </w:p>
    <w:p w:rsidR="00F55914" w:rsidRPr="00903B4C" w:rsidRDefault="00F55914" w:rsidP="00277621">
      <w:pPr>
        <w:rPr>
          <w:rFonts w:cs="Times New Roman"/>
          <w:szCs w:val="24"/>
        </w:rPr>
      </w:pPr>
      <w:r w:rsidRPr="00903B4C">
        <w:rPr>
          <w:rFonts w:cs="Times New Roman"/>
          <w:szCs w:val="24"/>
        </w:rPr>
        <w:t xml:space="preserve">Relational database management systems (RDBMS) are extremely popular and are quite an integral part of application development. Many different RDBMS exist, for example, MySQL, PostgreSQL, IBM DB2, Oracle 11g and so on. Such an RDBMS </w:t>
      </w:r>
      <w:r w:rsidR="00277621" w:rsidRPr="00903B4C">
        <w:rPr>
          <w:rFonts w:cs="Times New Roman"/>
          <w:color w:val="0D0A0B"/>
          <w:szCs w:val="24"/>
          <w:shd w:val="clear" w:color="auto" w:fill="FFFFFF"/>
        </w:rPr>
        <w:t>PostgreSQL is a powerful, open source object-relational database system with over 30 years of active development that has earned it a strong reputation for reliability, feature robustness, and performance</w:t>
      </w:r>
    </w:p>
    <w:p w:rsidR="00277621" w:rsidRPr="00277621" w:rsidRDefault="00277621" w:rsidP="00277621">
      <w:pPr>
        <w:pStyle w:val="ListBullet"/>
        <w:numPr>
          <w:ilvl w:val="0"/>
          <w:numId w:val="0"/>
        </w:numPr>
        <w:ind w:left="360"/>
      </w:pPr>
      <w:r w:rsidRPr="00277621">
        <w:rPr>
          <w:rFonts w:eastAsia="Arial"/>
        </w:rPr>
        <w:br w:type="page"/>
      </w:r>
    </w:p>
    <w:p w:rsidR="006741C2" w:rsidRDefault="006741C2" w:rsidP="006A2EA4">
      <w:pPr>
        <w:pStyle w:val="Heading1"/>
        <w:rPr>
          <w:rFonts w:eastAsia="Arial"/>
        </w:rPr>
      </w:pPr>
      <w:bookmarkStart w:id="54" w:name="_Toc88035086"/>
      <w:r>
        <w:rPr>
          <w:rFonts w:eastAsia="Arial"/>
        </w:rPr>
        <w:lastRenderedPageBreak/>
        <w:t xml:space="preserve">CHAPTER </w:t>
      </w:r>
      <w:r w:rsidR="00EF4D5A">
        <w:rPr>
          <w:rFonts w:eastAsia="Arial"/>
        </w:rPr>
        <w:t>5</w:t>
      </w:r>
      <w:bookmarkEnd w:id="54"/>
    </w:p>
    <w:p w:rsidR="004B278A" w:rsidRPr="004B278A" w:rsidRDefault="00B95731" w:rsidP="006A2EA4">
      <w:pPr>
        <w:pStyle w:val="Heading1"/>
      </w:pPr>
      <w:bookmarkStart w:id="55" w:name="_Toc88035087"/>
      <w:r>
        <w:rPr>
          <w:rFonts w:eastAsia="Arial"/>
        </w:rPr>
        <w:t>TESTING</w:t>
      </w:r>
      <w:bookmarkEnd w:id="55"/>
    </w:p>
    <w:p w:rsidR="006741C2" w:rsidRPr="00F448E8" w:rsidRDefault="00EF4D5A" w:rsidP="00EF4D5A">
      <w:pPr>
        <w:pStyle w:val="Heading2"/>
        <w:numPr>
          <w:ilvl w:val="0"/>
          <w:numId w:val="0"/>
        </w:numPr>
        <w:ind w:left="420" w:hanging="420"/>
      </w:pPr>
      <w:bookmarkStart w:id="56" w:name="_Toc88035088"/>
      <w:r>
        <w:t>5</w:t>
      </w:r>
      <w:r w:rsidR="00F448E8" w:rsidRPr="00F448E8">
        <w:t xml:space="preserve">.1 </w:t>
      </w:r>
      <w:r w:rsidR="00D8714D">
        <w:t xml:space="preserve">Introduction to </w:t>
      </w:r>
      <w:r>
        <w:t>Testing</w:t>
      </w:r>
      <w:bookmarkEnd w:id="56"/>
    </w:p>
    <w:p w:rsidR="00D8714D" w:rsidRDefault="00D8714D" w:rsidP="00D8714D">
      <w:pPr>
        <w:rPr>
          <w:sz w:val="20"/>
        </w:rPr>
      </w:pPr>
      <w:r>
        <w:t>Testing can be stated as the process of validating and verifying that an application can works as expected, satisfies the need of stakeholders and meets the requirements that guided its design. It is a process that helps to identify the correctness, completeness and quality of developed computer software. It ensures that the developed parts conform to the user requirements. Software testing is more than just debugging. The purpose of testing can be quality assurance, verification and validation, or reliability estimation. During the development of the project following testing process were followed.</w:t>
      </w:r>
    </w:p>
    <w:p w:rsidR="00D8714D" w:rsidRDefault="00D8714D" w:rsidP="00D8714D">
      <w:r w:rsidRPr="00C82EF5">
        <w:t xml:space="preserve">Testing is an integral part of the software development process. It is performed at each stage of the SDLC. It ensures that the developed parts confirm to the user requirements. It helps to find out whether an input given to the system is well processed or not and output meets the specified objective of the system. It mainly ensures that the system performs as planned. The testing of system was carried out step by step. Testing is performed at key points that are crucial for the working of a system. In hardware system testing is done for individual components that are used to make up a system. In other word testing is a process of Validation and Verification. Validation is the process of checking if the system will meet the customer’s actual needs, whereas Verification is concerned whether the system is well-engineered and error free. </w:t>
      </w:r>
    </w:p>
    <w:p w:rsidR="00D8714D" w:rsidRDefault="00D8714D" w:rsidP="00D8714D">
      <w:r w:rsidRPr="006A4368">
        <w:t>Various types of testing procedures were performed in order to check the working mechanism and correctness of the system. Some of the types of testing that we did attempt are described below:</w:t>
      </w:r>
    </w:p>
    <w:p w:rsidR="00F55914" w:rsidRDefault="00EF4D5A" w:rsidP="00EF4D5A">
      <w:pPr>
        <w:pStyle w:val="Heading3"/>
        <w:rPr>
          <w:rStyle w:val="fontstyle01"/>
          <w:szCs w:val="24"/>
        </w:rPr>
      </w:pPr>
      <w:bookmarkStart w:id="57" w:name="_Toc88035089"/>
      <w:r>
        <w:rPr>
          <w:rFonts w:ascii="TimesNewRomanPSMT" w:hAnsi="TimesNewRomanPSMT"/>
          <w:color w:val="000000"/>
        </w:rPr>
        <w:t xml:space="preserve">5.1.1 </w:t>
      </w:r>
      <w:r w:rsidR="00F55914" w:rsidRPr="00EF4D5A">
        <w:t>Unit Testing</w:t>
      </w:r>
      <w:bookmarkEnd w:id="57"/>
    </w:p>
    <w:p w:rsidR="00BF52DE" w:rsidRPr="00D8714D" w:rsidRDefault="00D8714D" w:rsidP="00D8714D">
      <w:pPr>
        <w:tabs>
          <w:tab w:val="left" w:pos="720"/>
        </w:tabs>
        <w:spacing w:line="360" w:lineRule="auto"/>
      </w:pPr>
      <w:r w:rsidRPr="006A4368">
        <w:t>The purpose of unit testing in this project is to check that as individual parts of the system are functioning as expected or not. We have tested each module of this system in order to check the correctness of the output. Firstly, we found many errors and then it was resolved stepwise. For this testing, we test for login section by registering new users and providing access to use the system. We added users, in the database. Hence, unit testing is done.</w:t>
      </w:r>
    </w:p>
    <w:p w:rsidR="00BF52DE" w:rsidRDefault="00D8714D" w:rsidP="00D8714D">
      <w:pPr>
        <w:pStyle w:val="Heading3"/>
        <w:rPr>
          <w:sz w:val="20"/>
          <w:szCs w:val="20"/>
        </w:rPr>
      </w:pPr>
      <w:bookmarkStart w:id="58" w:name="_Toc88035090"/>
      <w:r>
        <w:lastRenderedPageBreak/>
        <w:t>5.1</w:t>
      </w:r>
      <w:r w:rsidR="00BF52DE">
        <w:t>.2 Integration Testing</w:t>
      </w:r>
      <w:bookmarkEnd w:id="58"/>
    </w:p>
    <w:p w:rsidR="00BF52DE" w:rsidRDefault="00BF52DE" w:rsidP="00D8714D">
      <w:r>
        <w:t>The Integration testing part of a testing methodology is the testing of the different modules/components that have been successfully unit tested when integrated together to perform specific tasks and activities. The test is often done on both the interfaces between the components and the larger structure being constructed, if its quality property cannot be assessed from its components. After integrating the requirements we tested it, it was fine and satisfactory.</w:t>
      </w:r>
    </w:p>
    <w:p w:rsidR="00814E18" w:rsidRPr="00814E18" w:rsidRDefault="00814E18" w:rsidP="00814E18">
      <w:pPr>
        <w:tabs>
          <w:tab w:val="left" w:pos="720"/>
        </w:tabs>
        <w:spacing w:line="360" w:lineRule="auto"/>
        <w:rPr>
          <w:rFonts w:eastAsia="Symbol" w:cs="Times New Roman"/>
          <w:b/>
          <w:bCs/>
          <w:szCs w:val="27"/>
        </w:rPr>
      </w:pPr>
      <w:r>
        <w:rPr>
          <w:rFonts w:eastAsia="Symbol" w:cs="Times New Roman"/>
          <w:b/>
          <w:bCs/>
          <w:szCs w:val="27"/>
        </w:rPr>
        <w:t>5.1.3</w:t>
      </w:r>
      <w:r w:rsidRPr="00814E18">
        <w:rPr>
          <w:rFonts w:eastAsia="Symbol" w:cs="Times New Roman"/>
          <w:b/>
          <w:bCs/>
          <w:szCs w:val="27"/>
        </w:rPr>
        <w:t xml:space="preserve"> System Testing</w:t>
      </w:r>
    </w:p>
    <w:p w:rsidR="00814E18" w:rsidRPr="006A4368" w:rsidRDefault="00814E18" w:rsidP="00814E18">
      <w:pPr>
        <w:tabs>
          <w:tab w:val="left" w:pos="720"/>
        </w:tabs>
        <w:spacing w:line="360" w:lineRule="auto"/>
        <w:rPr>
          <w:szCs w:val="24"/>
        </w:rPr>
      </w:pPr>
      <w:r w:rsidRPr="006A4368">
        <w:rPr>
          <w:szCs w:val="24"/>
        </w:rPr>
        <w:t>Prior to the actual implementation of the system it had to be tested comprehensively and every possible error uncovered. Since it is not possible to test the system exhaustively, the black box testing method was used for system testing. The black box testing usually demonstrates that software functions are operational, that the input is properly accepted and the output is correctly produced; and that integrity of external information (database) is maintained.</w:t>
      </w:r>
    </w:p>
    <w:p w:rsidR="00814E18" w:rsidRPr="00814E18" w:rsidRDefault="00814E18" w:rsidP="00814E18">
      <w:pPr>
        <w:tabs>
          <w:tab w:val="left" w:pos="720"/>
        </w:tabs>
        <w:spacing w:line="360" w:lineRule="auto"/>
        <w:rPr>
          <w:rFonts w:eastAsia="Symbol" w:cs="Times New Roman"/>
          <w:b/>
          <w:bCs/>
          <w:szCs w:val="27"/>
        </w:rPr>
      </w:pPr>
      <w:r w:rsidRPr="00814E18">
        <w:rPr>
          <w:rFonts w:eastAsia="Symbol" w:cs="Times New Roman"/>
          <w:b/>
          <w:bCs/>
          <w:szCs w:val="27"/>
        </w:rPr>
        <w:t>5.1.4 Module Testing</w:t>
      </w:r>
    </w:p>
    <w:p w:rsidR="00814E18" w:rsidRPr="006A4368" w:rsidRDefault="00814E18" w:rsidP="00814E18">
      <w:pPr>
        <w:tabs>
          <w:tab w:val="left" w:pos="720"/>
        </w:tabs>
        <w:spacing w:line="360" w:lineRule="auto"/>
        <w:rPr>
          <w:szCs w:val="24"/>
        </w:rPr>
      </w:pPr>
      <w:r w:rsidRPr="006A4368">
        <w:rPr>
          <w:szCs w:val="24"/>
        </w:rPr>
        <w:t>A module is composed of various programs related to that module. Module testing is done to check the module functionality and interaction between units within a module.</w:t>
      </w:r>
    </w:p>
    <w:p w:rsidR="00814E18" w:rsidRPr="00814E18" w:rsidRDefault="00814E18" w:rsidP="00814E18">
      <w:pPr>
        <w:tabs>
          <w:tab w:val="left" w:pos="720"/>
        </w:tabs>
        <w:spacing w:line="360" w:lineRule="auto"/>
        <w:rPr>
          <w:rFonts w:eastAsia="Symbol" w:cs="Times New Roman"/>
          <w:b/>
          <w:bCs/>
          <w:szCs w:val="27"/>
        </w:rPr>
      </w:pPr>
      <w:r w:rsidRPr="00814E18">
        <w:rPr>
          <w:rFonts w:eastAsia="Symbol" w:cs="Times New Roman"/>
          <w:b/>
          <w:bCs/>
          <w:szCs w:val="27"/>
        </w:rPr>
        <w:t>6.1.5 Acceptance Testing</w:t>
      </w:r>
    </w:p>
    <w:p w:rsidR="00814E18" w:rsidRPr="006A4368" w:rsidRDefault="00814E18" w:rsidP="00814E18">
      <w:pPr>
        <w:tabs>
          <w:tab w:val="left" w:pos="720"/>
        </w:tabs>
        <w:spacing w:line="360" w:lineRule="auto"/>
        <w:rPr>
          <w:szCs w:val="24"/>
        </w:rPr>
      </w:pPr>
      <w:r w:rsidRPr="006A4368">
        <w:rPr>
          <w:szCs w:val="24"/>
        </w:rPr>
        <w:t>Acceptance testing is done after implementation to check if the system runs successfully in the users environment.</w:t>
      </w:r>
    </w:p>
    <w:p w:rsidR="00814E18" w:rsidRPr="006A4368" w:rsidRDefault="00814E18" w:rsidP="00814E18">
      <w:pPr>
        <w:pStyle w:val="Heading2"/>
        <w:numPr>
          <w:ilvl w:val="0"/>
          <w:numId w:val="0"/>
        </w:numPr>
        <w:ind w:left="420" w:hanging="420"/>
      </w:pPr>
      <w:bookmarkStart w:id="59" w:name="_Toc88035091"/>
      <w:r>
        <w:t>5.2</w:t>
      </w:r>
      <w:r w:rsidRPr="006A4368">
        <w:t xml:space="preserve"> Result Analysis</w:t>
      </w:r>
      <w:bookmarkEnd w:id="59"/>
    </w:p>
    <w:p w:rsidR="00814E18" w:rsidRDefault="00814E18" w:rsidP="00814E18">
      <w:pPr>
        <w:tabs>
          <w:tab w:val="left" w:pos="720"/>
        </w:tabs>
        <w:spacing w:line="360" w:lineRule="auto"/>
      </w:pPr>
      <w:r w:rsidRPr="006A4368">
        <w:t>“</w:t>
      </w:r>
      <w:r w:rsidR="00903B4C">
        <w:t>Home Health Care System</w:t>
      </w:r>
      <w:r w:rsidRPr="006A4368">
        <w:t>” is a web based application which is still under development and even the functioning part are in various pieces. Various results have been tested for validation and verification process.</w:t>
      </w:r>
    </w:p>
    <w:p w:rsidR="00814E18" w:rsidRDefault="00814E18" w:rsidP="00814E18">
      <w:pPr>
        <w:jc w:val="left"/>
      </w:pPr>
      <w:r>
        <w:br w:type="page"/>
      </w:r>
    </w:p>
    <w:p w:rsidR="00814E18" w:rsidRPr="00AE7D07" w:rsidRDefault="00814E18" w:rsidP="00814E18">
      <w:pPr>
        <w:pStyle w:val="Heading3"/>
      </w:pPr>
      <w:bookmarkStart w:id="60" w:name="_Toc88035092"/>
      <w:r>
        <w:lastRenderedPageBreak/>
        <w:t>5.2</w:t>
      </w:r>
      <w:r w:rsidRPr="006A4368">
        <w:t>.1 Validation</w:t>
      </w:r>
      <w:bookmarkEnd w:id="60"/>
    </w:p>
    <w:p w:rsidR="00814E18" w:rsidRPr="00814E18" w:rsidRDefault="00814E18" w:rsidP="00814E18">
      <w:pPr>
        <w:rPr>
          <w:b/>
          <w:bCs/>
        </w:rPr>
      </w:pPr>
      <w:r w:rsidRPr="00814E18">
        <w:rPr>
          <w:b/>
          <w:bCs/>
        </w:rPr>
        <w:t>Email Validation:</w:t>
      </w:r>
    </w:p>
    <w:p w:rsidR="00814E18" w:rsidRPr="006A4368" w:rsidRDefault="00814E18" w:rsidP="00814E18">
      <w:pPr>
        <w:tabs>
          <w:tab w:val="left" w:pos="720"/>
        </w:tabs>
        <w:spacing w:line="360" w:lineRule="auto"/>
      </w:pPr>
      <w:r w:rsidRPr="006A4368">
        <w:t>When email address is submitted by user, it must follow the following expression otherwise it gets the error message.</w:t>
      </w:r>
    </w:p>
    <w:p w:rsidR="00814E18" w:rsidRPr="006A4368" w:rsidRDefault="00814E18" w:rsidP="00814E18">
      <w:pPr>
        <w:tabs>
          <w:tab w:val="left" w:pos="720"/>
        </w:tabs>
        <w:spacing w:line="360" w:lineRule="auto"/>
      </w:pPr>
      <w:r w:rsidRPr="006A4368">
        <w:t>[a-zA-Z0-9]</w:t>
      </w:r>
      <w:hyperlink r:id="rId20" w:history="1">
        <w:r w:rsidRPr="006A4368">
          <w:rPr>
            <w:rStyle w:val="Hyperlink"/>
          </w:rPr>
          <w:t>+@[a-zA-Z0-9]+.com</w:t>
        </w:r>
      </w:hyperlink>
    </w:p>
    <w:p w:rsidR="00814E18" w:rsidRPr="00814E18" w:rsidRDefault="00814E18" w:rsidP="00814E18">
      <w:pPr>
        <w:tabs>
          <w:tab w:val="left" w:pos="720"/>
        </w:tabs>
        <w:spacing w:line="360" w:lineRule="auto"/>
      </w:pPr>
      <w:r w:rsidRPr="006A4368">
        <w:t xml:space="preserve">For example, </w:t>
      </w:r>
      <w:hyperlink r:id="rId21" w:history="1">
        <w:r w:rsidR="00903B4C" w:rsidRPr="00101D9E">
          <w:rPr>
            <w:rStyle w:val="Hyperlink"/>
          </w:rPr>
          <w:t>bist@amar.com</w:t>
        </w:r>
      </w:hyperlink>
      <w:r w:rsidRPr="006A4368">
        <w:t xml:space="preserve"> is a valid email address but </w:t>
      </w:r>
      <w:hyperlink r:id="rId22" w:history="1">
        <w:r w:rsidR="00903B4C" w:rsidRPr="00101D9E">
          <w:rPr>
            <w:rStyle w:val="Hyperlink"/>
          </w:rPr>
          <w:t>bist@amar@nepal.com</w:t>
        </w:r>
      </w:hyperlink>
      <w:r w:rsidRPr="006A4368">
        <w:t xml:space="preserve"> is an invalid email address.</w:t>
      </w:r>
    </w:p>
    <w:p w:rsidR="00814E18" w:rsidRPr="00814E18" w:rsidRDefault="00814E18" w:rsidP="00814E18">
      <w:pPr>
        <w:rPr>
          <w:b/>
          <w:bCs/>
        </w:rPr>
      </w:pPr>
      <w:r w:rsidRPr="00814E18">
        <w:rPr>
          <w:b/>
          <w:bCs/>
        </w:rPr>
        <w:t>Password:</w:t>
      </w:r>
    </w:p>
    <w:p w:rsidR="00814E18" w:rsidRPr="006A4368" w:rsidRDefault="00814E18" w:rsidP="00814E18">
      <w:pPr>
        <w:tabs>
          <w:tab w:val="left" w:pos="720"/>
        </w:tabs>
        <w:spacing w:line="360" w:lineRule="auto"/>
      </w:pPr>
      <w:r w:rsidRPr="006A4368">
        <w:t>For the new user (</w:t>
      </w:r>
      <w:r w:rsidR="00903B4C">
        <w:t>patients</w:t>
      </w:r>
      <w:r w:rsidRPr="006A4368">
        <w:t xml:space="preserve">) during registration, password field must be at least 8 characters otherwise system displays “Password </w:t>
      </w:r>
      <w:r>
        <w:t>too short! At least 8 letters”.</w:t>
      </w:r>
    </w:p>
    <w:p w:rsidR="00814E18" w:rsidRPr="006A4368" w:rsidRDefault="00814E18" w:rsidP="00814E18">
      <w:pPr>
        <w:tabs>
          <w:tab w:val="left" w:pos="720"/>
        </w:tabs>
        <w:spacing w:line="360" w:lineRule="auto"/>
        <w:rPr>
          <w:u w:val="single"/>
        </w:rPr>
      </w:pPr>
      <w:r w:rsidRPr="006A4368">
        <w:rPr>
          <w:u w:val="single"/>
        </w:rPr>
        <w:t>Test 1:</w:t>
      </w:r>
    </w:p>
    <w:p w:rsidR="00814E18" w:rsidRPr="006A4368" w:rsidRDefault="00814E18" w:rsidP="00814E18">
      <w:r w:rsidRPr="006A4368">
        <w:t>Input: password</w:t>
      </w:r>
    </w:p>
    <w:p w:rsidR="00814E18" w:rsidRPr="006A4368" w:rsidRDefault="00814E18" w:rsidP="00814E18">
      <w:r w:rsidRPr="006A4368">
        <w:t xml:space="preserve">Output: System </w:t>
      </w:r>
      <w:r>
        <w:t>performs the function smoothly.</w:t>
      </w:r>
    </w:p>
    <w:p w:rsidR="00814E18" w:rsidRPr="006A4368" w:rsidRDefault="00814E18" w:rsidP="00814E18">
      <w:pPr>
        <w:tabs>
          <w:tab w:val="left" w:pos="720"/>
        </w:tabs>
        <w:spacing w:line="360" w:lineRule="auto"/>
        <w:rPr>
          <w:u w:val="single"/>
        </w:rPr>
      </w:pPr>
      <w:r w:rsidRPr="006A4368">
        <w:rPr>
          <w:u w:val="single"/>
        </w:rPr>
        <w:t>Test 2:</w:t>
      </w:r>
    </w:p>
    <w:p w:rsidR="00814E18" w:rsidRPr="006A4368" w:rsidRDefault="00814E18" w:rsidP="00814E18">
      <w:pPr>
        <w:tabs>
          <w:tab w:val="left" w:pos="720"/>
        </w:tabs>
        <w:spacing w:line="360" w:lineRule="auto"/>
      </w:pPr>
      <w:r w:rsidRPr="006A4368">
        <w:t>Input: pass</w:t>
      </w:r>
    </w:p>
    <w:p w:rsidR="00814E18" w:rsidRPr="006A4368" w:rsidRDefault="00814E18" w:rsidP="00814E18">
      <w:pPr>
        <w:tabs>
          <w:tab w:val="left" w:pos="720"/>
        </w:tabs>
        <w:spacing w:line="360" w:lineRule="auto"/>
      </w:pPr>
      <w:r w:rsidRPr="006A4368">
        <w:t>Output: Password</w:t>
      </w:r>
      <w:r>
        <w:t xml:space="preserve"> too short! At least 8 letters.</w:t>
      </w:r>
    </w:p>
    <w:p w:rsidR="00814E18" w:rsidRPr="006A4368" w:rsidRDefault="00814E18" w:rsidP="00814E18">
      <w:pPr>
        <w:tabs>
          <w:tab w:val="left" w:pos="720"/>
        </w:tabs>
        <w:spacing w:line="360" w:lineRule="auto"/>
        <w:rPr>
          <w:u w:val="single"/>
        </w:rPr>
      </w:pPr>
      <w:r w:rsidRPr="006A4368">
        <w:rPr>
          <w:u w:val="single"/>
        </w:rPr>
        <w:t>Test 1:</w:t>
      </w:r>
    </w:p>
    <w:p w:rsidR="00814E18" w:rsidRPr="006A4368" w:rsidRDefault="00814E18" w:rsidP="00814E18">
      <w:pPr>
        <w:tabs>
          <w:tab w:val="left" w:pos="720"/>
        </w:tabs>
        <w:spacing w:line="360" w:lineRule="auto"/>
      </w:pPr>
      <w:r w:rsidRPr="006A4368">
        <w:t>Input: Password</w:t>
      </w:r>
    </w:p>
    <w:p w:rsidR="00814E18" w:rsidRPr="006A4368" w:rsidRDefault="00814E18" w:rsidP="00814E18">
      <w:pPr>
        <w:tabs>
          <w:tab w:val="left" w:pos="720"/>
        </w:tabs>
        <w:spacing w:line="360" w:lineRule="auto"/>
      </w:pPr>
      <w:r w:rsidRPr="006A4368">
        <w:t>Output: Input is accepted.</w:t>
      </w:r>
    </w:p>
    <w:p w:rsidR="00814E18" w:rsidRPr="006A4368" w:rsidRDefault="00814E18" w:rsidP="00814E18">
      <w:pPr>
        <w:tabs>
          <w:tab w:val="left" w:pos="720"/>
        </w:tabs>
        <w:spacing w:line="360" w:lineRule="auto"/>
        <w:rPr>
          <w:u w:val="single"/>
        </w:rPr>
      </w:pPr>
      <w:r w:rsidRPr="006A4368">
        <w:rPr>
          <w:u w:val="single"/>
        </w:rPr>
        <w:t>Test 2:</w:t>
      </w:r>
    </w:p>
    <w:p w:rsidR="00814E18" w:rsidRPr="006A4368" w:rsidRDefault="00814E18" w:rsidP="00814E18">
      <w:pPr>
        <w:tabs>
          <w:tab w:val="left" w:pos="720"/>
        </w:tabs>
        <w:spacing w:line="360" w:lineRule="auto"/>
      </w:pPr>
      <w:r w:rsidRPr="006A4368">
        <w:t>Input:</w:t>
      </w:r>
    </w:p>
    <w:p w:rsidR="00814E18" w:rsidRDefault="00814E18" w:rsidP="00814E18">
      <w:pPr>
        <w:tabs>
          <w:tab w:val="left" w:pos="720"/>
        </w:tabs>
        <w:spacing w:line="360" w:lineRule="auto"/>
      </w:pPr>
      <w:r w:rsidRPr="006A4368">
        <w:t>Output: This field is required.</w:t>
      </w:r>
    </w:p>
    <w:p w:rsidR="00814E18" w:rsidRDefault="00814E18" w:rsidP="00D8714D">
      <w:pPr>
        <w:rPr>
          <w:sz w:val="20"/>
        </w:rPr>
      </w:pPr>
    </w:p>
    <w:p w:rsidR="002E1C67" w:rsidRDefault="002E1C67" w:rsidP="006A2EA4">
      <w:pPr>
        <w:pStyle w:val="Heading1"/>
        <w:rPr>
          <w:rFonts w:eastAsia="Arial"/>
        </w:rPr>
      </w:pPr>
      <w:bookmarkStart w:id="61" w:name="_Toc88035093"/>
      <w:r>
        <w:rPr>
          <w:rFonts w:eastAsia="Arial"/>
        </w:rPr>
        <w:lastRenderedPageBreak/>
        <w:t xml:space="preserve">CHAPTER </w:t>
      </w:r>
      <w:r w:rsidR="00D61ECE">
        <w:rPr>
          <w:rFonts w:eastAsia="Arial"/>
        </w:rPr>
        <w:t>6</w:t>
      </w:r>
      <w:bookmarkEnd w:id="61"/>
    </w:p>
    <w:p w:rsidR="00051CE7" w:rsidRPr="003067A5" w:rsidRDefault="008714F1" w:rsidP="006A2EA4">
      <w:pPr>
        <w:pStyle w:val="Heading1"/>
      </w:pPr>
      <w:bookmarkStart w:id="62" w:name="_Toc88035094"/>
      <w:r w:rsidRPr="00051CE7">
        <w:rPr>
          <w:rFonts w:eastAsia="Arial"/>
        </w:rPr>
        <w:t>CONCLUSION AND FUTURE WORK</w:t>
      </w:r>
      <w:bookmarkEnd w:id="62"/>
    </w:p>
    <w:p w:rsidR="002E1C67" w:rsidRPr="009A36AB" w:rsidRDefault="00D61ECE" w:rsidP="00D61ECE">
      <w:pPr>
        <w:pStyle w:val="Heading2"/>
        <w:numPr>
          <w:ilvl w:val="0"/>
          <w:numId w:val="0"/>
        </w:numPr>
        <w:ind w:left="420" w:hanging="420"/>
        <w:rPr>
          <w:rFonts w:ascii="Arial" w:eastAsia="Arial" w:hAnsi="Arial"/>
          <w:sz w:val="31"/>
        </w:rPr>
      </w:pPr>
      <w:bookmarkStart w:id="63" w:name="_Toc88035095"/>
      <w:r>
        <w:t>6</w:t>
      </w:r>
      <w:r w:rsidR="00F448E8" w:rsidRPr="00F448E8">
        <w:t xml:space="preserve">.1 </w:t>
      </w:r>
      <w:r w:rsidR="003D3E03" w:rsidRPr="00F448E8">
        <w:t>Conclusion</w:t>
      </w:r>
      <w:bookmarkEnd w:id="63"/>
    </w:p>
    <w:p w:rsidR="00D61ECE" w:rsidRDefault="00D61ECE" w:rsidP="00D61ECE">
      <w:pPr>
        <w:rPr>
          <w:rFonts w:cs="Times New Roman"/>
          <w:color w:val="000000"/>
          <w:szCs w:val="24"/>
        </w:rPr>
      </w:pPr>
      <w:r w:rsidRPr="00D61ECE">
        <w:rPr>
          <w:rFonts w:cs="Times New Roman"/>
          <w:color w:val="000000"/>
          <w:szCs w:val="24"/>
        </w:rPr>
        <w:t>From this project, we are able to manage and keep tracking the daily</w:t>
      </w:r>
      <w:r w:rsidRPr="00D61ECE">
        <w:rPr>
          <w:rFonts w:cs="Times New Roman"/>
          <w:color w:val="000000"/>
          <w:szCs w:val="24"/>
        </w:rPr>
        <w:br/>
        <w:t>expenses as well as income. While making this project, we gained a lot of</w:t>
      </w:r>
      <w:r w:rsidRPr="00D61ECE">
        <w:rPr>
          <w:rFonts w:cs="Times New Roman"/>
          <w:color w:val="000000"/>
          <w:szCs w:val="24"/>
        </w:rPr>
        <w:br/>
        <w:t>experience of working as a team. We discovered various predicted and</w:t>
      </w:r>
      <w:r w:rsidRPr="00D61ECE">
        <w:rPr>
          <w:rFonts w:cs="Times New Roman"/>
          <w:color w:val="000000"/>
          <w:szCs w:val="24"/>
        </w:rPr>
        <w:br/>
        <w:t>unpredicted problems and we enjoyed a lot solving them as a team. We</w:t>
      </w:r>
      <w:r w:rsidRPr="00D61ECE">
        <w:rPr>
          <w:rFonts w:cs="Times New Roman"/>
          <w:color w:val="000000"/>
          <w:szCs w:val="24"/>
        </w:rPr>
        <w:br/>
        <w:t>adopted things like video tutorials, text tutorials, internet and learning</w:t>
      </w:r>
      <w:r w:rsidRPr="00D61ECE">
        <w:rPr>
          <w:rFonts w:cs="Times New Roman"/>
          <w:color w:val="000000"/>
          <w:szCs w:val="24"/>
        </w:rPr>
        <w:br/>
        <w:t>materials to make our project complete. Furthermore, now we know much</w:t>
      </w:r>
      <w:r w:rsidRPr="00D61ECE">
        <w:rPr>
          <w:rFonts w:cs="Times New Roman"/>
          <w:color w:val="000000"/>
          <w:szCs w:val="24"/>
        </w:rPr>
        <w:br/>
        <w:t>more about the</w:t>
      </w:r>
      <w:r w:rsidR="00903B4C">
        <w:rPr>
          <w:rFonts w:cs="Times New Roman"/>
          <w:color w:val="000000"/>
          <w:szCs w:val="24"/>
        </w:rPr>
        <w:t xml:space="preserve"> MTV framework (laravel</w:t>
      </w:r>
      <w:r>
        <w:rPr>
          <w:rFonts w:cs="Times New Roman"/>
          <w:color w:val="000000"/>
          <w:szCs w:val="24"/>
        </w:rPr>
        <w:t>)</w:t>
      </w:r>
      <w:r w:rsidRPr="00D61ECE">
        <w:rPr>
          <w:rFonts w:cs="Times New Roman"/>
          <w:color w:val="000000"/>
          <w:szCs w:val="24"/>
        </w:rPr>
        <w:t xml:space="preserve">, </w:t>
      </w:r>
      <w:r w:rsidR="00903B4C">
        <w:rPr>
          <w:rFonts w:cs="Times New Roman"/>
          <w:color w:val="000000"/>
          <w:szCs w:val="24"/>
        </w:rPr>
        <w:t>php</w:t>
      </w:r>
      <w:r>
        <w:rPr>
          <w:rFonts w:cs="Times New Roman"/>
          <w:color w:val="000000"/>
          <w:szCs w:val="24"/>
        </w:rPr>
        <w:t xml:space="preserve"> </w:t>
      </w:r>
      <w:r w:rsidRPr="00D61ECE">
        <w:rPr>
          <w:rFonts w:cs="Times New Roman"/>
          <w:color w:val="000000"/>
          <w:szCs w:val="24"/>
        </w:rPr>
        <w:t xml:space="preserve">language and the SQLite query. </w:t>
      </w:r>
    </w:p>
    <w:p w:rsidR="00E66ACA" w:rsidRDefault="00D61ECE" w:rsidP="00D61ECE">
      <w:pPr>
        <w:rPr>
          <w:rFonts w:cs="Times New Roman"/>
          <w:color w:val="000000"/>
          <w:szCs w:val="24"/>
        </w:rPr>
      </w:pPr>
      <w:r w:rsidRPr="00D61ECE">
        <w:rPr>
          <w:rFonts w:cs="Times New Roman"/>
          <w:color w:val="000000"/>
          <w:szCs w:val="24"/>
        </w:rPr>
        <w:t>People always want to find the way to make their life easy and comfortable. Currently,</w:t>
      </w:r>
      <w:r w:rsidRPr="00D61ECE">
        <w:rPr>
          <w:color w:val="000000"/>
        </w:rPr>
        <w:br/>
      </w:r>
      <w:r w:rsidRPr="00D61ECE">
        <w:rPr>
          <w:rFonts w:cs="Times New Roman"/>
          <w:color w:val="000000"/>
          <w:szCs w:val="24"/>
        </w:rPr>
        <w:t>we depend on the web pages much for everything such as- searching, purchase desire</w:t>
      </w:r>
      <w:r w:rsidRPr="00D61ECE">
        <w:rPr>
          <w:color w:val="000000"/>
        </w:rPr>
        <w:br/>
      </w:r>
      <w:r w:rsidRPr="00D61ECE">
        <w:rPr>
          <w:rFonts w:cs="Times New Roman"/>
          <w:color w:val="000000"/>
          <w:szCs w:val="24"/>
        </w:rPr>
        <w:t>goods etc as there are many web applications depend on various requirements. Today’s</w:t>
      </w:r>
      <w:r w:rsidRPr="00D61ECE">
        <w:rPr>
          <w:color w:val="000000"/>
        </w:rPr>
        <w:br/>
      </w:r>
      <w:r w:rsidRPr="00D61ECE">
        <w:rPr>
          <w:rFonts w:cs="Times New Roman"/>
          <w:color w:val="000000"/>
          <w:szCs w:val="24"/>
        </w:rPr>
        <w:t>web applications are rich internet applications and developers are much concerned about</w:t>
      </w:r>
      <w:r w:rsidRPr="00D61ECE">
        <w:rPr>
          <w:color w:val="000000"/>
        </w:rPr>
        <w:br/>
      </w:r>
      <w:r w:rsidRPr="00D61ECE">
        <w:rPr>
          <w:rFonts w:cs="Times New Roman"/>
          <w:color w:val="000000"/>
          <w:szCs w:val="24"/>
        </w:rPr>
        <w:t>applications security issues while they are developing their products. A user friendly</w:t>
      </w:r>
      <w:r w:rsidRPr="00D61ECE">
        <w:rPr>
          <w:color w:val="000000"/>
        </w:rPr>
        <w:br/>
      </w:r>
      <w:r w:rsidRPr="00D61ECE">
        <w:rPr>
          <w:rFonts w:cs="Times New Roman"/>
          <w:color w:val="000000"/>
          <w:szCs w:val="24"/>
        </w:rPr>
        <w:t>system becomes popular rapidly and thus benefits both the system developer and its</w:t>
      </w:r>
      <w:r w:rsidRPr="00D61ECE">
        <w:rPr>
          <w:color w:val="000000"/>
        </w:rPr>
        <w:br/>
      </w:r>
      <w:r w:rsidRPr="00D61ECE">
        <w:rPr>
          <w:rFonts w:cs="Times New Roman"/>
          <w:color w:val="000000"/>
          <w:szCs w:val="24"/>
        </w:rPr>
        <w:t>users. So we decided to develop this web application which will be user friendly, highly</w:t>
      </w:r>
      <w:r w:rsidRPr="00D61ECE">
        <w:rPr>
          <w:color w:val="000000"/>
        </w:rPr>
        <w:br/>
      </w:r>
      <w:r w:rsidRPr="00D61ECE">
        <w:rPr>
          <w:rFonts w:cs="Times New Roman"/>
          <w:color w:val="000000"/>
          <w:szCs w:val="24"/>
        </w:rPr>
        <w:t>security protected with their financial activities and personal information and everybody</w:t>
      </w:r>
      <w:r w:rsidRPr="00D61ECE">
        <w:rPr>
          <w:color w:val="000000"/>
        </w:rPr>
        <w:br/>
      </w:r>
      <w:r w:rsidRPr="00D61ECE">
        <w:rPr>
          <w:rFonts w:cs="Times New Roman"/>
          <w:color w:val="000000"/>
          <w:szCs w:val="24"/>
        </w:rPr>
        <w:t>will be able to manage their personal finance daily with ease via internet.</w:t>
      </w:r>
    </w:p>
    <w:p w:rsidR="00D61ECE" w:rsidRPr="00D61ECE" w:rsidRDefault="00D61ECE" w:rsidP="00D61ECE">
      <w:pPr>
        <w:rPr>
          <w:rFonts w:cs="Times New Roman"/>
          <w:color w:val="000000"/>
          <w:szCs w:val="24"/>
        </w:rPr>
      </w:pPr>
      <w:r w:rsidRPr="00D61ECE">
        <w:rPr>
          <w:rFonts w:cs="Times New Roman"/>
          <w:color w:val="000000"/>
          <w:szCs w:val="24"/>
        </w:rPr>
        <w:t xml:space="preserve">Finally we try to work about the online web based system and develop the </w:t>
      </w:r>
      <w:r w:rsidRPr="00D61ECE">
        <w:rPr>
          <w:color w:val="000000"/>
        </w:rPr>
        <w:br/>
      </w:r>
      <w:r w:rsidRPr="00D61ECE">
        <w:rPr>
          <w:rFonts w:cs="Times New Roman"/>
          <w:color w:val="000000"/>
          <w:szCs w:val="24"/>
        </w:rPr>
        <w:t>personal financial management system.</w:t>
      </w:r>
    </w:p>
    <w:p w:rsidR="002E1C67" w:rsidRDefault="00D61ECE" w:rsidP="00D61ECE">
      <w:pPr>
        <w:pStyle w:val="Heading2"/>
        <w:numPr>
          <w:ilvl w:val="0"/>
          <w:numId w:val="0"/>
        </w:numPr>
        <w:ind w:left="420" w:hanging="420"/>
        <w:rPr>
          <w:rFonts w:eastAsia="Arial"/>
        </w:rPr>
      </w:pPr>
      <w:bookmarkStart w:id="64" w:name="_Toc88035096"/>
      <w:r>
        <w:rPr>
          <w:rFonts w:eastAsia="Arial"/>
        </w:rPr>
        <w:t>6</w:t>
      </w:r>
      <w:r w:rsidR="00F448E8">
        <w:rPr>
          <w:rFonts w:eastAsia="Arial"/>
        </w:rPr>
        <w:t xml:space="preserve">.2 </w:t>
      </w:r>
      <w:r w:rsidR="002058A9">
        <w:rPr>
          <w:rFonts w:eastAsia="Arial"/>
        </w:rPr>
        <w:t>Future Scope</w:t>
      </w:r>
      <w:bookmarkEnd w:id="64"/>
    </w:p>
    <w:p w:rsidR="00D61ECE" w:rsidRPr="00832B9E" w:rsidRDefault="00D61ECE" w:rsidP="00832B9E">
      <w:pPr>
        <w:spacing w:line="360" w:lineRule="auto"/>
        <w:rPr>
          <w:rFonts w:cs="Times New Roman"/>
          <w:color w:val="000000"/>
          <w:szCs w:val="24"/>
        </w:rPr>
      </w:pPr>
      <w:r w:rsidRPr="00D61ECE">
        <w:rPr>
          <w:rFonts w:cs="Times New Roman"/>
          <w:color w:val="000000"/>
          <w:szCs w:val="24"/>
        </w:rPr>
        <w:t>So far we are confident that we have done this web application successfully, but we have</w:t>
      </w:r>
      <w:r>
        <w:rPr>
          <w:color w:val="000000"/>
        </w:rPr>
        <w:t xml:space="preserve"> </w:t>
      </w:r>
      <w:r w:rsidRPr="00D61ECE">
        <w:rPr>
          <w:rFonts w:cs="Times New Roman"/>
          <w:color w:val="000000"/>
          <w:szCs w:val="24"/>
        </w:rPr>
        <w:t>a plan to make this application more efficient, so we think about some features that can</w:t>
      </w:r>
      <w:r>
        <w:rPr>
          <w:color w:val="000000"/>
        </w:rPr>
        <w:t xml:space="preserve"> </w:t>
      </w:r>
      <w:r w:rsidRPr="00D61ECE">
        <w:rPr>
          <w:rFonts w:cs="Times New Roman"/>
          <w:color w:val="000000"/>
          <w:szCs w:val="24"/>
        </w:rPr>
        <w:t>be added for future development, ideas are followings-</w:t>
      </w:r>
    </w:p>
    <w:p w:rsidR="00832B9E" w:rsidRPr="00832B9E" w:rsidRDefault="00832B9E" w:rsidP="00832B9E">
      <w:pPr>
        <w:pStyle w:val="ListBullet"/>
        <w:rPr>
          <w:rFonts w:eastAsia="Times New Roman"/>
        </w:rPr>
      </w:pPr>
      <w:r w:rsidRPr="00832B9E">
        <w:t>Provide backup and recovery of data.</w:t>
      </w:r>
    </w:p>
    <w:p w:rsidR="00832B9E" w:rsidRPr="00832B9E" w:rsidRDefault="00832B9E" w:rsidP="00832B9E">
      <w:pPr>
        <w:pStyle w:val="ListBullet"/>
        <w:rPr>
          <w:rFonts w:eastAsia="Times New Roman"/>
        </w:rPr>
      </w:pPr>
      <w:r w:rsidRPr="00832B9E">
        <w:rPr>
          <w:rFonts w:ascii="SymbolMT" w:hAnsi="SymbolMT"/>
        </w:rPr>
        <w:t xml:space="preserve"> </w:t>
      </w:r>
      <w:r w:rsidRPr="00832B9E">
        <w:t>Provide better user interface for user.</w:t>
      </w:r>
    </w:p>
    <w:p w:rsidR="00832B9E" w:rsidRPr="00832B9E" w:rsidRDefault="00832B9E" w:rsidP="00832B9E">
      <w:pPr>
        <w:pStyle w:val="ListBullet"/>
        <w:rPr>
          <w:rFonts w:eastAsia="Times New Roman"/>
        </w:rPr>
      </w:pPr>
      <w:r w:rsidRPr="00D61ECE">
        <w:t>We will try to make Mobile version of our project so that everybody can manage</w:t>
      </w:r>
      <w:r>
        <w:t xml:space="preserve"> </w:t>
      </w:r>
      <w:r w:rsidRPr="00D61ECE">
        <w:t>their personal financial account using mobile.</w:t>
      </w:r>
    </w:p>
    <w:p w:rsidR="00832B9E" w:rsidRPr="00832B9E" w:rsidRDefault="00832B9E" w:rsidP="00832B9E">
      <w:pPr>
        <w:pStyle w:val="ListBullet"/>
        <w:rPr>
          <w:rFonts w:eastAsia="Times New Roman"/>
        </w:rPr>
      </w:pPr>
      <w:r w:rsidRPr="00D61ECE">
        <w:t>The software will be improved further with enhanced functionality so that people</w:t>
      </w:r>
      <w:r w:rsidRPr="00D61ECE">
        <w:br/>
        <w:t>of all languages can use it</w:t>
      </w:r>
      <w:r>
        <w:t>.</w:t>
      </w:r>
    </w:p>
    <w:p w:rsidR="0046778E" w:rsidRDefault="00680970" w:rsidP="006A2EA4">
      <w:pPr>
        <w:pStyle w:val="Heading1"/>
        <w:ind w:left="2160" w:firstLine="720"/>
        <w:rPr>
          <w:rFonts w:eastAsia="Arial"/>
        </w:rPr>
      </w:pPr>
      <w:del w:id="65" w:author="acer" w:date="2021-11-15T22:35:00Z">
        <w:r w:rsidDel="0046493F">
          <w:rPr>
            <w:rFonts w:eastAsia="Arial"/>
          </w:rPr>
          <w:br w:type="page"/>
        </w:r>
      </w:del>
      <w:bookmarkStart w:id="66" w:name="_Toc88035097"/>
      <w:r w:rsidR="0046778E" w:rsidRPr="0046778E">
        <w:rPr>
          <w:rFonts w:eastAsia="Arial"/>
        </w:rPr>
        <w:lastRenderedPageBreak/>
        <w:t>REFERENCES</w:t>
      </w:r>
      <w:bookmarkEnd w:id="66"/>
    </w:p>
    <w:p w:rsidR="00E1718E" w:rsidRDefault="00702B13" w:rsidP="00C1029A">
      <w:pPr>
        <w:rPr>
          <w:noProof/>
        </w:rPr>
      </w:pPr>
      <w:r>
        <w:rPr>
          <w:noProof/>
        </w:rPr>
        <w:t xml:space="preserve"> [1]</w:t>
      </w:r>
      <w:r>
        <w:rPr>
          <w:noProof/>
        </w:rPr>
        <w:tab/>
      </w:r>
      <w:r w:rsidR="00220AF5">
        <w:rPr>
          <w:noProof/>
        </w:rPr>
        <w:t xml:space="preserve">Alan Dennis, Barbara Haley Wixom and Roberta M. Roth, </w:t>
      </w:r>
      <w:r w:rsidR="00220AF5">
        <w:rPr>
          <w:i/>
          <w:iCs/>
          <w:noProof/>
        </w:rPr>
        <w:t>System Analysis And Design</w:t>
      </w:r>
      <w:r w:rsidR="00220AF5">
        <w:rPr>
          <w:noProof/>
        </w:rPr>
        <w:t xml:space="preserve">, </w:t>
      </w:r>
      <w:r w:rsidR="00E1718E">
        <w:rPr>
          <w:noProof/>
        </w:rPr>
        <w:t>Fifth Edition ed., Beth Lang Golub, Ed.: Don Fowley, 2012.</w:t>
      </w:r>
    </w:p>
    <w:p w:rsidR="00E1718E" w:rsidRDefault="00702B13" w:rsidP="00C1029A">
      <w:pPr>
        <w:rPr>
          <w:noProof/>
        </w:rPr>
      </w:pPr>
      <w:r>
        <w:rPr>
          <w:noProof/>
        </w:rPr>
        <w:t>[2]</w:t>
      </w:r>
      <w:r>
        <w:rPr>
          <w:noProof/>
        </w:rPr>
        <w:tab/>
      </w:r>
      <w:r w:rsidR="004B5C38">
        <w:rPr>
          <w:noProof/>
        </w:rPr>
        <w:t xml:space="preserve">Ian Sommerville, </w:t>
      </w:r>
      <w:r w:rsidR="004B5C38">
        <w:rPr>
          <w:i/>
          <w:iCs/>
          <w:noProof/>
        </w:rPr>
        <w:t>Software Engineering</w:t>
      </w:r>
      <w:r w:rsidR="004B5C38">
        <w:rPr>
          <w:noProof/>
        </w:rPr>
        <w:t>, 10th ed.: Pearson Education, 2016.</w:t>
      </w:r>
      <w:r w:rsidR="004B5C38">
        <w:rPr>
          <w:rFonts w:eastAsia="Arial" w:cs="Times New Roman"/>
        </w:rPr>
        <w:t xml:space="preserve"> </w:t>
      </w:r>
    </w:p>
    <w:p w:rsidR="00B04077" w:rsidRDefault="00702B13" w:rsidP="004B5C38">
      <w:pPr>
        <w:rPr>
          <w:noProof/>
        </w:rPr>
      </w:pPr>
      <w:r>
        <w:rPr>
          <w:noProof/>
        </w:rPr>
        <w:t>[3]</w:t>
      </w:r>
      <w:r>
        <w:tab/>
      </w:r>
      <w:r w:rsidR="004B5C38">
        <w:rPr>
          <w:noProof/>
        </w:rPr>
        <w:t xml:space="preserve">Rajeev Chopra, </w:t>
      </w:r>
      <w:r w:rsidR="004B5C38">
        <w:rPr>
          <w:i/>
          <w:iCs/>
          <w:noProof/>
        </w:rPr>
        <w:t>Software Project Management</w:t>
      </w:r>
      <w:r w:rsidR="004B5C38">
        <w:rPr>
          <w:noProof/>
        </w:rPr>
        <w:t>., 2009.</w:t>
      </w:r>
    </w:p>
    <w:p w:rsidR="008F01BC" w:rsidRDefault="00702B13" w:rsidP="008F01BC">
      <w:pPr>
        <w:pStyle w:val="Bibliography"/>
        <w:rPr>
          <w:noProof/>
        </w:rPr>
      </w:pPr>
      <w:r>
        <w:rPr>
          <w:noProof/>
        </w:rPr>
        <w:t>[4</w:t>
      </w:r>
      <w:r w:rsidR="008F01BC">
        <w:rPr>
          <w:noProof/>
        </w:rPr>
        <w:t>]</w:t>
      </w:r>
      <w:r>
        <w:rPr>
          <w:noProof/>
        </w:rPr>
        <w:t xml:space="preserve"> </w:t>
      </w:r>
      <w:r w:rsidR="008F01BC">
        <w:rPr>
          <w:noProof/>
        </w:rPr>
        <w:t xml:space="preserve">Harrington, J. L. (2010). </w:t>
      </w:r>
      <w:r w:rsidR="008F01BC">
        <w:rPr>
          <w:i/>
          <w:iCs/>
          <w:noProof/>
        </w:rPr>
        <w:t>Relational Database Design Clearly Explained.</w:t>
      </w:r>
      <w:r w:rsidR="008F01BC">
        <w:rPr>
          <w:noProof/>
        </w:rPr>
        <w:t xml:space="preserve"> John Wiley.</w:t>
      </w:r>
    </w:p>
    <w:p w:rsidR="008F01BC" w:rsidRDefault="00702B13" w:rsidP="008F01BC">
      <w:pPr>
        <w:pStyle w:val="Bibliography"/>
        <w:rPr>
          <w:noProof/>
        </w:rPr>
      </w:pPr>
      <w:r>
        <w:t xml:space="preserve">[5] </w:t>
      </w:r>
      <w:r w:rsidR="008F01BC">
        <w:rPr>
          <w:i/>
          <w:iCs/>
          <w:noProof/>
        </w:rPr>
        <w:t>Database Design</w:t>
      </w:r>
      <w:r w:rsidR="008F01BC">
        <w:rPr>
          <w:noProof/>
        </w:rPr>
        <w:t xml:space="preserve">. (n.d.). Retrieved October 02, 2021, from </w:t>
      </w:r>
      <w:hyperlink r:id="rId23" w:history="1">
        <w:r w:rsidRPr="00116F7E">
          <w:rPr>
            <w:rStyle w:val="Hyperlink"/>
            <w:noProof/>
          </w:rPr>
          <w:t>http://en.wikipedia.org/wiki/Database_design</w:t>
        </w:r>
      </w:hyperlink>
    </w:p>
    <w:p w:rsidR="00702B13" w:rsidRDefault="00702B13" w:rsidP="00702B13">
      <w:pPr>
        <w:pStyle w:val="Bibliography"/>
        <w:rPr>
          <w:noProof/>
        </w:rPr>
      </w:pPr>
      <w:r>
        <w:t xml:space="preserve">[6] </w:t>
      </w:r>
      <w:r>
        <w:rPr>
          <w:i/>
          <w:iCs/>
          <w:noProof/>
        </w:rPr>
        <w:t>Use case diagram concept</w:t>
      </w:r>
      <w:r>
        <w:rPr>
          <w:noProof/>
        </w:rPr>
        <w:t xml:space="preserve">. (n.d.). Retrieved october 06, 2021, from </w:t>
      </w:r>
      <w:hyperlink r:id="rId24" w:history="1">
        <w:r w:rsidRPr="00116F7E">
          <w:rPr>
            <w:rStyle w:val="Hyperlink"/>
            <w:noProof/>
          </w:rPr>
          <w:t>http://en.wikipedia.org/wiki/Use_case</w:t>
        </w:r>
      </w:hyperlink>
    </w:p>
    <w:p w:rsidR="008F01BC" w:rsidRDefault="00702B13" w:rsidP="00702B13">
      <w:pPr>
        <w:pStyle w:val="Bibliography"/>
        <w:rPr>
          <w:noProof/>
        </w:rPr>
      </w:pPr>
      <w:r>
        <w:t>[7]</w:t>
      </w:r>
      <w:r w:rsidRPr="00702B13">
        <w:rPr>
          <w:i/>
          <w:iCs/>
          <w:noProof/>
        </w:rPr>
        <w:t xml:space="preserve"> </w:t>
      </w:r>
      <w:r>
        <w:rPr>
          <w:i/>
          <w:iCs/>
          <w:noProof/>
        </w:rPr>
        <w:t>Software testing</w:t>
      </w:r>
      <w:r>
        <w:rPr>
          <w:noProof/>
        </w:rPr>
        <w:t xml:space="preserve">. (n.d.). Retrieved September 07, 2021, from </w:t>
      </w:r>
      <w:hyperlink r:id="rId25" w:history="1">
        <w:r w:rsidRPr="00116F7E">
          <w:rPr>
            <w:rStyle w:val="Hyperlink"/>
            <w:noProof/>
          </w:rPr>
          <w:t>http://en.wikipedia.org/wiki/Software</w:t>
        </w:r>
      </w:hyperlink>
    </w:p>
    <w:p w:rsidR="00702B13" w:rsidRPr="00702B13" w:rsidRDefault="00702B13" w:rsidP="00702B13"/>
    <w:sdt>
      <w:sdtPr>
        <w:rPr>
          <w:rFonts w:eastAsiaTheme="minorHAnsi"/>
        </w:rPr>
        <w:id w:val="730530659"/>
        <w:docPartObj>
          <w:docPartGallery w:val="Bibliographies"/>
          <w:docPartUnique/>
        </w:docPartObj>
      </w:sdtPr>
      <w:sdtEndPr>
        <w:rPr>
          <w:rFonts w:cs="Mangal"/>
          <w:b w:val="0"/>
          <w:bCs w:val="0"/>
          <w:color w:val="auto"/>
          <w:sz w:val="24"/>
          <w:szCs w:val="20"/>
          <w:u w:val="single"/>
        </w:rPr>
      </w:sdtEndPr>
      <w:sdtContent>
        <w:p w:rsidR="00AF5AC9" w:rsidRDefault="00AF5AC9" w:rsidP="006A2EA4">
          <w:pPr>
            <w:pStyle w:val="Heading1"/>
          </w:pPr>
        </w:p>
        <w:p w:rsidR="008F01BC" w:rsidRDefault="00753AD5" w:rsidP="00702B13"/>
      </w:sdtContent>
    </w:sdt>
    <w:p w:rsidR="008F01BC" w:rsidRDefault="008F01BC"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4B5C38">
      <w:pPr>
        <w:rPr>
          <w:noProof/>
        </w:rPr>
      </w:pPr>
    </w:p>
    <w:p w:rsidR="006A2EA4" w:rsidRDefault="006A2EA4" w:rsidP="006A2EA4">
      <w:pPr>
        <w:jc w:val="center"/>
        <w:rPr>
          <w:b/>
          <w:noProof/>
          <w:sz w:val="32"/>
          <w:szCs w:val="32"/>
        </w:rPr>
      </w:pPr>
      <w:r w:rsidRPr="006A2EA4">
        <w:rPr>
          <w:b/>
          <w:noProof/>
          <w:sz w:val="32"/>
          <w:szCs w:val="32"/>
        </w:rPr>
        <w:lastRenderedPageBreak/>
        <w:t>Appendices</w:t>
      </w:r>
    </w:p>
    <w:p w:rsidR="006A2EA4" w:rsidRDefault="006A2EA4" w:rsidP="006A2EA4">
      <w:pPr>
        <w:jc w:val="center"/>
        <w:rPr>
          <w:b/>
          <w:noProof/>
          <w:sz w:val="28"/>
          <w:szCs w:val="28"/>
          <w:u w:val="single"/>
        </w:rPr>
      </w:pPr>
      <w:r w:rsidRPr="006A2EA4">
        <w:rPr>
          <w:b/>
          <w:noProof/>
          <w:sz w:val="28"/>
          <w:szCs w:val="28"/>
          <w:u w:val="single"/>
        </w:rPr>
        <w:t>Operational snapshots of home health care system</w:t>
      </w:r>
    </w:p>
    <w:p w:rsidR="005432D3" w:rsidRDefault="005432D3" w:rsidP="005432D3">
      <w:pPr>
        <w:pStyle w:val="ListParagraph"/>
        <w:numPr>
          <w:ilvl w:val="0"/>
          <w:numId w:val="61"/>
        </w:numPr>
        <w:rPr>
          <w:b/>
          <w:noProof/>
          <w:sz w:val="28"/>
          <w:szCs w:val="28"/>
        </w:rPr>
      </w:pPr>
      <w:r>
        <w:rPr>
          <w:b/>
          <w:noProof/>
          <w:sz w:val="28"/>
          <w:szCs w:val="28"/>
        </w:rPr>
        <w:t>home page:</w:t>
      </w:r>
    </w:p>
    <w:p w:rsidR="005432D3" w:rsidRDefault="00FC0F6D" w:rsidP="005432D3">
      <w:pPr>
        <w:pStyle w:val="ListParagraph"/>
        <w:rPr>
          <w:b/>
          <w:noProof/>
          <w:sz w:val="28"/>
          <w:szCs w:val="28"/>
        </w:rPr>
      </w:pPr>
      <w:r>
        <w:rPr>
          <w:b/>
          <w:noProof/>
          <w:sz w:val="28"/>
          <w:szCs w:val="28"/>
          <w:lang w:bidi="ar-SA"/>
        </w:rPr>
        <w:drawing>
          <wp:inline distT="0" distB="0" distL="0" distR="0">
            <wp:extent cx="5486400" cy="3084830"/>
            <wp:effectExtent l="19050" t="0" r="0" b="0"/>
            <wp:docPr id="8" name="Picture 7"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6"/>
                    <a:stretch>
                      <a:fillRect/>
                    </a:stretch>
                  </pic:blipFill>
                  <pic:spPr>
                    <a:xfrm>
                      <a:off x="0" y="0"/>
                      <a:ext cx="5486400" cy="3084830"/>
                    </a:xfrm>
                    <a:prstGeom prst="rect">
                      <a:avLst/>
                    </a:prstGeom>
                  </pic:spPr>
                </pic:pic>
              </a:graphicData>
            </a:graphic>
          </wp:inline>
        </w:drawing>
      </w:r>
    </w:p>
    <w:p w:rsidR="00FC0F6D" w:rsidRDefault="00FC0F6D" w:rsidP="005432D3">
      <w:pPr>
        <w:pStyle w:val="ListParagraph"/>
        <w:rPr>
          <w:b/>
          <w:noProof/>
          <w:sz w:val="28"/>
          <w:szCs w:val="28"/>
        </w:rPr>
      </w:pPr>
    </w:p>
    <w:p w:rsidR="00FC0F6D" w:rsidRDefault="00FC0F6D" w:rsidP="00FC0F6D">
      <w:pPr>
        <w:pStyle w:val="ListParagraph"/>
        <w:numPr>
          <w:ilvl w:val="0"/>
          <w:numId w:val="61"/>
        </w:numPr>
        <w:rPr>
          <w:b/>
          <w:noProof/>
          <w:sz w:val="28"/>
          <w:szCs w:val="28"/>
        </w:rPr>
      </w:pPr>
      <w:r>
        <w:rPr>
          <w:b/>
          <w:noProof/>
          <w:sz w:val="28"/>
          <w:szCs w:val="28"/>
        </w:rPr>
        <w:t>Login Page:</w:t>
      </w:r>
    </w:p>
    <w:p w:rsidR="00FC0F6D" w:rsidRDefault="00FC0F6D" w:rsidP="00FC0F6D">
      <w:pPr>
        <w:pStyle w:val="ListParagraph"/>
        <w:rPr>
          <w:b/>
          <w:noProof/>
          <w:sz w:val="28"/>
          <w:szCs w:val="28"/>
        </w:rPr>
      </w:pPr>
      <w:r>
        <w:rPr>
          <w:b/>
          <w:noProof/>
          <w:sz w:val="28"/>
          <w:szCs w:val="28"/>
          <w:lang w:bidi="ar-SA"/>
        </w:rPr>
        <w:drawing>
          <wp:inline distT="0" distB="0" distL="0" distR="0">
            <wp:extent cx="5486400" cy="3084830"/>
            <wp:effectExtent l="19050" t="0" r="0" b="0"/>
            <wp:docPr id="9" name="Picture 8"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7"/>
                    <a:stretch>
                      <a:fillRect/>
                    </a:stretch>
                  </pic:blipFill>
                  <pic:spPr>
                    <a:xfrm>
                      <a:off x="0" y="0"/>
                      <a:ext cx="5486400" cy="3084830"/>
                    </a:xfrm>
                    <a:prstGeom prst="rect">
                      <a:avLst/>
                    </a:prstGeom>
                  </pic:spPr>
                </pic:pic>
              </a:graphicData>
            </a:graphic>
          </wp:inline>
        </w:drawing>
      </w:r>
    </w:p>
    <w:p w:rsidR="00FC0F6D" w:rsidRDefault="00FC0F6D" w:rsidP="00FC0F6D">
      <w:pPr>
        <w:pStyle w:val="ListParagraph"/>
        <w:rPr>
          <w:b/>
          <w:noProof/>
          <w:sz w:val="28"/>
          <w:szCs w:val="28"/>
        </w:rPr>
      </w:pPr>
    </w:p>
    <w:p w:rsidR="00FC0F6D" w:rsidRDefault="00FC0F6D" w:rsidP="00FC0F6D">
      <w:pPr>
        <w:pStyle w:val="ListParagraph"/>
        <w:rPr>
          <w:b/>
          <w:noProof/>
          <w:sz w:val="28"/>
          <w:szCs w:val="28"/>
        </w:rPr>
      </w:pPr>
    </w:p>
    <w:p w:rsidR="00FC0F6D" w:rsidRDefault="00FC0F6D" w:rsidP="00FC0F6D">
      <w:pPr>
        <w:pStyle w:val="ListParagraph"/>
        <w:numPr>
          <w:ilvl w:val="0"/>
          <w:numId w:val="61"/>
        </w:numPr>
        <w:rPr>
          <w:b/>
          <w:noProof/>
          <w:sz w:val="28"/>
          <w:szCs w:val="28"/>
        </w:rPr>
      </w:pPr>
      <w:r>
        <w:rPr>
          <w:b/>
          <w:noProof/>
          <w:sz w:val="28"/>
          <w:szCs w:val="28"/>
        </w:rPr>
        <w:lastRenderedPageBreak/>
        <w:t>Signup page:</w:t>
      </w:r>
    </w:p>
    <w:p w:rsidR="00FC0F6D" w:rsidRDefault="00FC0F6D" w:rsidP="00FC0F6D">
      <w:pPr>
        <w:pStyle w:val="ListParagraph"/>
        <w:rPr>
          <w:b/>
          <w:noProof/>
          <w:sz w:val="28"/>
          <w:szCs w:val="28"/>
        </w:rPr>
      </w:pPr>
      <w:r>
        <w:rPr>
          <w:b/>
          <w:noProof/>
          <w:sz w:val="28"/>
          <w:szCs w:val="28"/>
          <w:lang w:bidi="ar-SA"/>
        </w:rPr>
        <w:drawing>
          <wp:inline distT="0" distB="0" distL="0" distR="0">
            <wp:extent cx="5486400" cy="3084830"/>
            <wp:effectExtent l="19050" t="0" r="0" b="0"/>
            <wp:docPr id="10" name="Picture 9"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8"/>
                    <a:stretch>
                      <a:fillRect/>
                    </a:stretch>
                  </pic:blipFill>
                  <pic:spPr>
                    <a:xfrm>
                      <a:off x="0" y="0"/>
                      <a:ext cx="5486400" cy="3084830"/>
                    </a:xfrm>
                    <a:prstGeom prst="rect">
                      <a:avLst/>
                    </a:prstGeom>
                  </pic:spPr>
                </pic:pic>
              </a:graphicData>
            </a:graphic>
          </wp:inline>
        </w:drawing>
      </w:r>
    </w:p>
    <w:p w:rsidR="00FC0F6D" w:rsidRDefault="00FC0F6D" w:rsidP="00FC0F6D">
      <w:pPr>
        <w:pStyle w:val="ListParagraph"/>
        <w:rPr>
          <w:b/>
          <w:noProof/>
          <w:sz w:val="28"/>
          <w:szCs w:val="28"/>
        </w:rPr>
      </w:pPr>
    </w:p>
    <w:p w:rsidR="00FC0F6D" w:rsidRDefault="00FC0F6D" w:rsidP="00FC0F6D">
      <w:pPr>
        <w:pStyle w:val="ListParagraph"/>
        <w:numPr>
          <w:ilvl w:val="0"/>
          <w:numId w:val="61"/>
        </w:numPr>
        <w:rPr>
          <w:b/>
          <w:noProof/>
          <w:sz w:val="28"/>
          <w:szCs w:val="28"/>
        </w:rPr>
      </w:pPr>
      <w:r>
        <w:rPr>
          <w:b/>
          <w:noProof/>
          <w:sz w:val="28"/>
          <w:szCs w:val="28"/>
        </w:rPr>
        <w:t>Our service page:</w:t>
      </w:r>
    </w:p>
    <w:p w:rsidR="00FC0F6D" w:rsidRDefault="00FC0F6D" w:rsidP="00FC0F6D">
      <w:pPr>
        <w:pStyle w:val="ListParagraph"/>
        <w:rPr>
          <w:b/>
          <w:noProof/>
          <w:sz w:val="28"/>
          <w:szCs w:val="28"/>
        </w:rPr>
      </w:pPr>
      <w:r>
        <w:rPr>
          <w:b/>
          <w:noProof/>
          <w:sz w:val="28"/>
          <w:szCs w:val="28"/>
          <w:lang w:bidi="ar-SA"/>
        </w:rPr>
        <w:drawing>
          <wp:inline distT="0" distB="0" distL="0" distR="0">
            <wp:extent cx="5486400" cy="3084830"/>
            <wp:effectExtent l="19050" t="0" r="0" b="0"/>
            <wp:docPr id="11" name="Picture 10"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9"/>
                    <a:stretch>
                      <a:fillRect/>
                    </a:stretch>
                  </pic:blipFill>
                  <pic:spPr>
                    <a:xfrm>
                      <a:off x="0" y="0"/>
                      <a:ext cx="5486400" cy="3084830"/>
                    </a:xfrm>
                    <a:prstGeom prst="rect">
                      <a:avLst/>
                    </a:prstGeom>
                  </pic:spPr>
                </pic:pic>
              </a:graphicData>
            </a:graphic>
          </wp:inline>
        </w:drawing>
      </w:r>
    </w:p>
    <w:p w:rsidR="008B664C" w:rsidRDefault="008B664C" w:rsidP="00FC0F6D">
      <w:pPr>
        <w:pStyle w:val="ListParagraph"/>
        <w:rPr>
          <w:b/>
          <w:noProof/>
          <w:sz w:val="28"/>
          <w:szCs w:val="28"/>
        </w:rPr>
      </w:pPr>
    </w:p>
    <w:p w:rsidR="008B664C" w:rsidRDefault="008B664C" w:rsidP="00FC0F6D">
      <w:pPr>
        <w:pStyle w:val="ListParagraph"/>
        <w:rPr>
          <w:b/>
          <w:noProof/>
          <w:sz w:val="28"/>
          <w:szCs w:val="28"/>
        </w:rPr>
      </w:pPr>
    </w:p>
    <w:p w:rsidR="008B664C" w:rsidRDefault="008B664C" w:rsidP="00FC0F6D">
      <w:pPr>
        <w:pStyle w:val="ListParagraph"/>
        <w:rPr>
          <w:b/>
          <w:noProof/>
          <w:sz w:val="28"/>
          <w:szCs w:val="28"/>
        </w:rPr>
      </w:pPr>
    </w:p>
    <w:p w:rsidR="008B664C" w:rsidRDefault="008B664C" w:rsidP="00FC0F6D">
      <w:pPr>
        <w:pStyle w:val="ListParagraph"/>
        <w:rPr>
          <w:b/>
          <w:noProof/>
          <w:sz w:val="28"/>
          <w:szCs w:val="28"/>
        </w:rPr>
      </w:pPr>
    </w:p>
    <w:p w:rsidR="008B664C" w:rsidRDefault="008B664C" w:rsidP="00FC0F6D">
      <w:pPr>
        <w:pStyle w:val="ListParagraph"/>
        <w:rPr>
          <w:b/>
          <w:noProof/>
          <w:sz w:val="28"/>
          <w:szCs w:val="28"/>
        </w:rPr>
      </w:pPr>
    </w:p>
    <w:p w:rsidR="008B664C" w:rsidRDefault="008B664C" w:rsidP="008B664C">
      <w:pPr>
        <w:pStyle w:val="ListParagraph"/>
        <w:numPr>
          <w:ilvl w:val="0"/>
          <w:numId w:val="61"/>
        </w:numPr>
        <w:rPr>
          <w:b/>
          <w:noProof/>
          <w:sz w:val="28"/>
          <w:szCs w:val="28"/>
        </w:rPr>
      </w:pPr>
      <w:r>
        <w:rPr>
          <w:b/>
          <w:noProof/>
          <w:sz w:val="28"/>
          <w:szCs w:val="28"/>
        </w:rPr>
        <w:lastRenderedPageBreak/>
        <w:t>Buy medicine:</w:t>
      </w:r>
    </w:p>
    <w:p w:rsidR="008B664C" w:rsidRDefault="008B664C" w:rsidP="008B664C">
      <w:pPr>
        <w:pStyle w:val="ListParagraph"/>
        <w:rPr>
          <w:b/>
          <w:noProof/>
          <w:sz w:val="28"/>
          <w:szCs w:val="28"/>
        </w:rPr>
      </w:pPr>
      <w:r>
        <w:rPr>
          <w:b/>
          <w:noProof/>
          <w:sz w:val="28"/>
          <w:szCs w:val="28"/>
          <w:lang w:bidi="ar-SA"/>
        </w:rPr>
        <w:drawing>
          <wp:inline distT="0" distB="0" distL="0" distR="0">
            <wp:extent cx="5486400" cy="3084830"/>
            <wp:effectExtent l="19050" t="0" r="0" b="0"/>
            <wp:docPr id="12" name="Picture 1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0"/>
                    <a:stretch>
                      <a:fillRect/>
                    </a:stretch>
                  </pic:blipFill>
                  <pic:spPr>
                    <a:xfrm>
                      <a:off x="0" y="0"/>
                      <a:ext cx="5486400" cy="3084830"/>
                    </a:xfrm>
                    <a:prstGeom prst="rect">
                      <a:avLst/>
                    </a:prstGeom>
                  </pic:spPr>
                </pic:pic>
              </a:graphicData>
            </a:graphic>
          </wp:inline>
        </w:drawing>
      </w:r>
    </w:p>
    <w:p w:rsidR="008B664C" w:rsidRDefault="008B664C" w:rsidP="008B664C">
      <w:pPr>
        <w:pStyle w:val="ListParagraph"/>
        <w:rPr>
          <w:b/>
          <w:noProof/>
          <w:sz w:val="28"/>
          <w:szCs w:val="28"/>
        </w:rPr>
      </w:pPr>
    </w:p>
    <w:p w:rsidR="008B664C" w:rsidRDefault="008B664C" w:rsidP="008B664C">
      <w:pPr>
        <w:pStyle w:val="ListParagraph"/>
        <w:rPr>
          <w:b/>
          <w:noProof/>
          <w:sz w:val="28"/>
          <w:szCs w:val="28"/>
        </w:rPr>
      </w:pPr>
    </w:p>
    <w:p w:rsidR="00FC0F6D" w:rsidRDefault="008B664C" w:rsidP="008B664C">
      <w:pPr>
        <w:pStyle w:val="ListParagraph"/>
        <w:numPr>
          <w:ilvl w:val="0"/>
          <w:numId w:val="61"/>
        </w:numPr>
        <w:rPr>
          <w:b/>
          <w:noProof/>
          <w:sz w:val="28"/>
          <w:szCs w:val="28"/>
        </w:rPr>
      </w:pPr>
      <w:r>
        <w:rPr>
          <w:b/>
          <w:noProof/>
          <w:sz w:val="28"/>
          <w:szCs w:val="28"/>
        </w:rPr>
        <w:t>Medicine list and price:</w:t>
      </w:r>
    </w:p>
    <w:p w:rsidR="008B664C" w:rsidRPr="005432D3" w:rsidRDefault="008B664C" w:rsidP="008B664C">
      <w:pPr>
        <w:pStyle w:val="ListParagraph"/>
        <w:rPr>
          <w:b/>
          <w:noProof/>
          <w:sz w:val="28"/>
          <w:szCs w:val="28"/>
        </w:rPr>
      </w:pPr>
      <w:r>
        <w:rPr>
          <w:b/>
          <w:noProof/>
          <w:sz w:val="28"/>
          <w:szCs w:val="28"/>
          <w:lang w:bidi="ar-SA"/>
        </w:rPr>
        <w:drawing>
          <wp:inline distT="0" distB="0" distL="0" distR="0">
            <wp:extent cx="5486400" cy="3084830"/>
            <wp:effectExtent l="19050" t="0" r="0" b="0"/>
            <wp:docPr id="13" name="Picture 12"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1"/>
                    <a:stretch>
                      <a:fillRect/>
                    </a:stretch>
                  </pic:blipFill>
                  <pic:spPr>
                    <a:xfrm>
                      <a:off x="0" y="0"/>
                      <a:ext cx="5486400" cy="3084830"/>
                    </a:xfrm>
                    <a:prstGeom prst="rect">
                      <a:avLst/>
                    </a:prstGeom>
                  </pic:spPr>
                </pic:pic>
              </a:graphicData>
            </a:graphic>
          </wp:inline>
        </w:drawing>
      </w:r>
    </w:p>
    <w:sectPr w:rsidR="008B664C" w:rsidRPr="005432D3" w:rsidSect="00F658C0">
      <w:footerReference w:type="default" r:id="rId32"/>
      <w:pgSz w:w="12240" w:h="15840"/>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6248" w:rsidRDefault="00546248" w:rsidP="00A80216">
      <w:pPr>
        <w:spacing w:after="0" w:line="240" w:lineRule="auto"/>
      </w:pPr>
      <w:r>
        <w:separator/>
      </w:r>
    </w:p>
  </w:endnote>
  <w:endnote w:type="continuationSeparator" w:id="1">
    <w:p w:rsidR="00546248" w:rsidRDefault="00546248" w:rsidP="00A802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Bold">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Droid Sans Fallback">
    <w:altName w:val="Times New Roman"/>
    <w:panose1 w:val="00000000000000000000"/>
    <w:charset w:val="00"/>
    <w:family w:val="roman"/>
    <w:notTrueType/>
    <w:pitch w:val="default"/>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SymbolM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917722"/>
      <w:docPartObj>
        <w:docPartGallery w:val="Page Numbers (Bottom of Page)"/>
        <w:docPartUnique/>
      </w:docPartObj>
    </w:sdtPr>
    <w:sdtContent>
      <w:p w:rsidR="00C523AE" w:rsidRDefault="00753AD5">
        <w:pPr>
          <w:pStyle w:val="Footer"/>
          <w:jc w:val="center"/>
        </w:pPr>
        <w:fldSimple w:instr=" PAGE   \* MERGEFORMAT ">
          <w:r w:rsidR="006A2EA4">
            <w:rPr>
              <w:noProof/>
            </w:rPr>
            <w:t>xi</w:t>
          </w:r>
        </w:fldSimple>
      </w:p>
    </w:sdtContent>
  </w:sdt>
  <w:p w:rsidR="00C523AE" w:rsidRDefault="00C523A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4469"/>
      <w:docPartObj>
        <w:docPartGallery w:val="Page Numbers (Bottom of Page)"/>
        <w:docPartUnique/>
      </w:docPartObj>
    </w:sdtPr>
    <w:sdtContent>
      <w:p w:rsidR="00C523AE" w:rsidRDefault="00753AD5">
        <w:pPr>
          <w:pStyle w:val="Footer"/>
          <w:jc w:val="center"/>
        </w:pPr>
        <w:fldSimple w:instr=" PAGE   \* MERGEFORMAT ">
          <w:r w:rsidR="006A2EA4">
            <w:rPr>
              <w:noProof/>
            </w:rPr>
            <w:t>i</w:t>
          </w:r>
        </w:fldSimple>
      </w:p>
    </w:sdtContent>
  </w:sdt>
  <w:p w:rsidR="00C523AE" w:rsidRDefault="00C523A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3AE" w:rsidRDefault="00753AD5">
    <w:pPr>
      <w:pStyle w:val="Footer"/>
      <w:jc w:val="center"/>
    </w:pPr>
    <w:fldSimple w:instr=" PAGE   \* MERGEFORMAT ">
      <w:r w:rsidR="008B664C">
        <w:rPr>
          <w:noProof/>
        </w:rPr>
        <w:t>35</w:t>
      </w:r>
    </w:fldSimple>
  </w:p>
  <w:p w:rsidR="00C523AE" w:rsidRDefault="00C523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6248" w:rsidRDefault="00546248" w:rsidP="00A80216">
      <w:pPr>
        <w:spacing w:after="0" w:line="240" w:lineRule="auto"/>
      </w:pPr>
      <w:r>
        <w:separator/>
      </w:r>
    </w:p>
  </w:footnote>
  <w:footnote w:type="continuationSeparator" w:id="1">
    <w:p w:rsidR="00546248" w:rsidRDefault="00546248" w:rsidP="00A8021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1F6CDD3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hybridMultilevel"/>
    <w:tmpl w:val="238E1F28"/>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2901D82"/>
    <w:multiLevelType w:val="hybridMultilevel"/>
    <w:tmpl w:val="8CB44FDE"/>
    <w:lvl w:ilvl="0" w:tplc="482AD7F8">
      <w:start w:val="1"/>
      <w:numFmt w:val="bullet"/>
      <w:lvlText w:val=""/>
      <w:lvlJc w:val="left"/>
    </w:lvl>
    <w:lvl w:ilvl="1" w:tplc="CF826510">
      <w:numFmt w:val="decimal"/>
      <w:lvlText w:val=""/>
      <w:lvlJc w:val="left"/>
    </w:lvl>
    <w:lvl w:ilvl="2" w:tplc="7ED0510E">
      <w:numFmt w:val="decimal"/>
      <w:lvlText w:val=""/>
      <w:lvlJc w:val="left"/>
    </w:lvl>
    <w:lvl w:ilvl="3" w:tplc="D8EC76B6">
      <w:numFmt w:val="decimal"/>
      <w:lvlText w:val=""/>
      <w:lvlJc w:val="left"/>
    </w:lvl>
    <w:lvl w:ilvl="4" w:tplc="C388C50C">
      <w:numFmt w:val="decimal"/>
      <w:lvlText w:val=""/>
      <w:lvlJc w:val="left"/>
    </w:lvl>
    <w:lvl w:ilvl="5" w:tplc="F34AF27E">
      <w:numFmt w:val="decimal"/>
      <w:lvlText w:val=""/>
      <w:lvlJc w:val="left"/>
    </w:lvl>
    <w:lvl w:ilvl="6" w:tplc="5C440000">
      <w:numFmt w:val="decimal"/>
      <w:lvlText w:val=""/>
      <w:lvlJc w:val="left"/>
    </w:lvl>
    <w:lvl w:ilvl="7" w:tplc="4F76F0E8">
      <w:numFmt w:val="decimal"/>
      <w:lvlText w:val=""/>
      <w:lvlJc w:val="left"/>
    </w:lvl>
    <w:lvl w:ilvl="8" w:tplc="A972F002">
      <w:numFmt w:val="decimal"/>
      <w:lvlText w:val=""/>
      <w:lvlJc w:val="left"/>
    </w:lvl>
  </w:abstractNum>
  <w:abstractNum w:abstractNumId="3">
    <w:nsid w:val="03127CE9"/>
    <w:multiLevelType w:val="hybridMultilevel"/>
    <w:tmpl w:val="7C286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138641"/>
    <w:multiLevelType w:val="hybridMultilevel"/>
    <w:tmpl w:val="2FC4D3DA"/>
    <w:lvl w:ilvl="0" w:tplc="FABC9B3C">
      <w:start w:val="1"/>
      <w:numFmt w:val="bullet"/>
      <w:lvlText w:val=""/>
      <w:lvlJc w:val="left"/>
    </w:lvl>
    <w:lvl w:ilvl="1" w:tplc="F96C4750">
      <w:numFmt w:val="decimal"/>
      <w:lvlText w:val=""/>
      <w:lvlJc w:val="left"/>
    </w:lvl>
    <w:lvl w:ilvl="2" w:tplc="17F807CE">
      <w:numFmt w:val="decimal"/>
      <w:lvlText w:val=""/>
      <w:lvlJc w:val="left"/>
    </w:lvl>
    <w:lvl w:ilvl="3" w:tplc="E70A15FA">
      <w:numFmt w:val="decimal"/>
      <w:lvlText w:val=""/>
      <w:lvlJc w:val="left"/>
    </w:lvl>
    <w:lvl w:ilvl="4" w:tplc="6FD4AB32">
      <w:numFmt w:val="decimal"/>
      <w:lvlText w:val=""/>
      <w:lvlJc w:val="left"/>
    </w:lvl>
    <w:lvl w:ilvl="5" w:tplc="2F44D2CA">
      <w:numFmt w:val="decimal"/>
      <w:lvlText w:val=""/>
      <w:lvlJc w:val="left"/>
    </w:lvl>
    <w:lvl w:ilvl="6" w:tplc="3BA471B0">
      <w:numFmt w:val="decimal"/>
      <w:lvlText w:val=""/>
      <w:lvlJc w:val="left"/>
    </w:lvl>
    <w:lvl w:ilvl="7" w:tplc="0CB253BA">
      <w:numFmt w:val="decimal"/>
      <w:lvlText w:val=""/>
      <w:lvlJc w:val="left"/>
    </w:lvl>
    <w:lvl w:ilvl="8" w:tplc="6560A814">
      <w:numFmt w:val="decimal"/>
      <w:lvlText w:val=""/>
      <w:lvlJc w:val="left"/>
    </w:lvl>
  </w:abstractNum>
  <w:abstractNum w:abstractNumId="5">
    <w:nsid w:val="0836C40E"/>
    <w:multiLevelType w:val="hybridMultilevel"/>
    <w:tmpl w:val="97E0E588"/>
    <w:lvl w:ilvl="0" w:tplc="0ECACFEC">
      <w:start w:val="1"/>
      <w:numFmt w:val="bullet"/>
      <w:lvlText w:val=""/>
      <w:lvlJc w:val="left"/>
    </w:lvl>
    <w:lvl w:ilvl="1" w:tplc="4F62DCB6">
      <w:numFmt w:val="decimal"/>
      <w:lvlText w:val=""/>
      <w:lvlJc w:val="left"/>
    </w:lvl>
    <w:lvl w:ilvl="2" w:tplc="C904194C">
      <w:numFmt w:val="decimal"/>
      <w:lvlText w:val=""/>
      <w:lvlJc w:val="left"/>
    </w:lvl>
    <w:lvl w:ilvl="3" w:tplc="F0A44DD4">
      <w:numFmt w:val="decimal"/>
      <w:lvlText w:val=""/>
      <w:lvlJc w:val="left"/>
    </w:lvl>
    <w:lvl w:ilvl="4" w:tplc="278C8322">
      <w:numFmt w:val="decimal"/>
      <w:lvlText w:val=""/>
      <w:lvlJc w:val="left"/>
    </w:lvl>
    <w:lvl w:ilvl="5" w:tplc="1F545FD0">
      <w:numFmt w:val="decimal"/>
      <w:lvlText w:val=""/>
      <w:lvlJc w:val="left"/>
    </w:lvl>
    <w:lvl w:ilvl="6" w:tplc="156AF6EA">
      <w:numFmt w:val="decimal"/>
      <w:lvlText w:val=""/>
      <w:lvlJc w:val="left"/>
    </w:lvl>
    <w:lvl w:ilvl="7" w:tplc="2D1E5E04">
      <w:numFmt w:val="decimal"/>
      <w:lvlText w:val=""/>
      <w:lvlJc w:val="left"/>
    </w:lvl>
    <w:lvl w:ilvl="8" w:tplc="18E672FC">
      <w:numFmt w:val="decimal"/>
      <w:lvlText w:val=""/>
      <w:lvlJc w:val="left"/>
    </w:lvl>
  </w:abstractNum>
  <w:abstractNum w:abstractNumId="6">
    <w:nsid w:val="09F07460"/>
    <w:multiLevelType w:val="hybridMultilevel"/>
    <w:tmpl w:val="29E0C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E8281A"/>
    <w:multiLevelType w:val="hybridMultilevel"/>
    <w:tmpl w:val="5BD2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A71D0E"/>
    <w:multiLevelType w:val="multilevel"/>
    <w:tmpl w:val="C6D8C29C"/>
    <w:lvl w:ilvl="0">
      <w:start w:val="1"/>
      <w:numFmt w:val="decimal"/>
      <w:lvlText w:val="%1"/>
      <w:lvlJc w:val="left"/>
      <w:pPr>
        <w:ind w:left="420" w:hanging="420"/>
      </w:pPr>
      <w:rPr>
        <w:rFonts w:hint="default"/>
      </w:rPr>
    </w:lvl>
    <w:lvl w:ilvl="1">
      <w:start w:val="1"/>
      <w:numFmt w:val="decimal"/>
      <w:pStyle w:val="Heading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89A769B"/>
    <w:multiLevelType w:val="hybridMultilevel"/>
    <w:tmpl w:val="8F182E24"/>
    <w:lvl w:ilvl="0" w:tplc="92D0A23A">
      <w:start w:val="1"/>
      <w:numFmt w:val="bullet"/>
      <w:lvlText w:val=""/>
      <w:lvlJc w:val="left"/>
    </w:lvl>
    <w:lvl w:ilvl="1" w:tplc="2E643956">
      <w:numFmt w:val="decimal"/>
      <w:lvlText w:val=""/>
      <w:lvlJc w:val="left"/>
    </w:lvl>
    <w:lvl w:ilvl="2" w:tplc="E1C4D9F6">
      <w:numFmt w:val="decimal"/>
      <w:lvlText w:val=""/>
      <w:lvlJc w:val="left"/>
    </w:lvl>
    <w:lvl w:ilvl="3" w:tplc="50F07CFC">
      <w:numFmt w:val="decimal"/>
      <w:lvlText w:val=""/>
      <w:lvlJc w:val="left"/>
    </w:lvl>
    <w:lvl w:ilvl="4" w:tplc="72A6C338">
      <w:numFmt w:val="decimal"/>
      <w:lvlText w:val=""/>
      <w:lvlJc w:val="left"/>
    </w:lvl>
    <w:lvl w:ilvl="5" w:tplc="DCB4674A">
      <w:numFmt w:val="decimal"/>
      <w:lvlText w:val=""/>
      <w:lvlJc w:val="left"/>
    </w:lvl>
    <w:lvl w:ilvl="6" w:tplc="F8A6B8A2">
      <w:numFmt w:val="decimal"/>
      <w:lvlText w:val=""/>
      <w:lvlJc w:val="left"/>
    </w:lvl>
    <w:lvl w:ilvl="7" w:tplc="B0400250">
      <w:numFmt w:val="decimal"/>
      <w:lvlText w:val=""/>
      <w:lvlJc w:val="left"/>
    </w:lvl>
    <w:lvl w:ilvl="8" w:tplc="19AE7B24">
      <w:numFmt w:val="decimal"/>
      <w:lvlText w:val=""/>
      <w:lvlJc w:val="left"/>
    </w:lvl>
  </w:abstractNum>
  <w:abstractNum w:abstractNumId="10">
    <w:nsid w:val="1C5B081A"/>
    <w:multiLevelType w:val="hybridMultilevel"/>
    <w:tmpl w:val="4D288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F10FD8"/>
    <w:multiLevelType w:val="hybridMultilevel"/>
    <w:tmpl w:val="9B684B8A"/>
    <w:lvl w:ilvl="0" w:tplc="559EE95E">
      <w:start w:val="1"/>
      <w:numFmt w:val="bullet"/>
      <w:lvlText w:val="➢"/>
      <w:lvlJc w:val="left"/>
    </w:lvl>
    <w:lvl w:ilvl="1" w:tplc="3B409A6C">
      <w:numFmt w:val="decimal"/>
      <w:lvlText w:val=""/>
      <w:lvlJc w:val="left"/>
    </w:lvl>
    <w:lvl w:ilvl="2" w:tplc="906A981C">
      <w:numFmt w:val="decimal"/>
      <w:lvlText w:val=""/>
      <w:lvlJc w:val="left"/>
    </w:lvl>
    <w:lvl w:ilvl="3" w:tplc="F0A0D394">
      <w:numFmt w:val="decimal"/>
      <w:lvlText w:val=""/>
      <w:lvlJc w:val="left"/>
    </w:lvl>
    <w:lvl w:ilvl="4" w:tplc="8052581E">
      <w:numFmt w:val="decimal"/>
      <w:lvlText w:val=""/>
      <w:lvlJc w:val="left"/>
    </w:lvl>
    <w:lvl w:ilvl="5" w:tplc="FAD20C2C">
      <w:numFmt w:val="decimal"/>
      <w:lvlText w:val=""/>
      <w:lvlJc w:val="left"/>
    </w:lvl>
    <w:lvl w:ilvl="6" w:tplc="5682142E">
      <w:numFmt w:val="decimal"/>
      <w:lvlText w:val=""/>
      <w:lvlJc w:val="left"/>
    </w:lvl>
    <w:lvl w:ilvl="7" w:tplc="73DE7AD8">
      <w:numFmt w:val="decimal"/>
      <w:lvlText w:val=""/>
      <w:lvlJc w:val="left"/>
    </w:lvl>
    <w:lvl w:ilvl="8" w:tplc="34E6EA06">
      <w:numFmt w:val="decimal"/>
      <w:lvlText w:val=""/>
      <w:lvlJc w:val="left"/>
    </w:lvl>
  </w:abstractNum>
  <w:abstractNum w:abstractNumId="12">
    <w:nsid w:val="1FDC01C3"/>
    <w:multiLevelType w:val="multilevel"/>
    <w:tmpl w:val="9CFC0F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1463224"/>
    <w:multiLevelType w:val="multilevel"/>
    <w:tmpl w:val="0409001D"/>
    <w:numStyleLink w:val="Style1"/>
  </w:abstractNum>
  <w:abstractNum w:abstractNumId="14">
    <w:nsid w:val="23FE759E"/>
    <w:multiLevelType w:val="hybridMultilevel"/>
    <w:tmpl w:val="9B76841A"/>
    <w:lvl w:ilvl="0" w:tplc="0409000B">
      <w:start w:val="1"/>
      <w:numFmt w:val="bullet"/>
      <w:lvlText w:val=""/>
      <w:lvlJc w:val="left"/>
      <w:pPr>
        <w:ind w:left="1088" w:hanging="360"/>
      </w:pPr>
      <w:rPr>
        <w:rFonts w:ascii="Wingdings" w:hAnsi="Wingdings"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15">
    <w:nsid w:val="2CA88611"/>
    <w:multiLevelType w:val="hybridMultilevel"/>
    <w:tmpl w:val="6A9EC6DA"/>
    <w:lvl w:ilvl="0" w:tplc="53787FF6">
      <w:start w:val="1"/>
      <w:numFmt w:val="bullet"/>
      <w:lvlText w:val=""/>
      <w:lvlJc w:val="left"/>
    </w:lvl>
    <w:lvl w:ilvl="1" w:tplc="A6E8B9FE">
      <w:numFmt w:val="decimal"/>
      <w:lvlText w:val=""/>
      <w:lvlJc w:val="left"/>
    </w:lvl>
    <w:lvl w:ilvl="2" w:tplc="E758D818">
      <w:numFmt w:val="decimal"/>
      <w:lvlText w:val=""/>
      <w:lvlJc w:val="left"/>
    </w:lvl>
    <w:lvl w:ilvl="3" w:tplc="8F52DAD8">
      <w:numFmt w:val="decimal"/>
      <w:lvlText w:val=""/>
      <w:lvlJc w:val="left"/>
    </w:lvl>
    <w:lvl w:ilvl="4" w:tplc="29621AF8">
      <w:numFmt w:val="decimal"/>
      <w:lvlText w:val=""/>
      <w:lvlJc w:val="left"/>
    </w:lvl>
    <w:lvl w:ilvl="5" w:tplc="0F10517A">
      <w:numFmt w:val="decimal"/>
      <w:lvlText w:val=""/>
      <w:lvlJc w:val="left"/>
    </w:lvl>
    <w:lvl w:ilvl="6" w:tplc="38FA35E0">
      <w:numFmt w:val="decimal"/>
      <w:lvlText w:val=""/>
      <w:lvlJc w:val="left"/>
    </w:lvl>
    <w:lvl w:ilvl="7" w:tplc="298C51F8">
      <w:numFmt w:val="decimal"/>
      <w:lvlText w:val=""/>
      <w:lvlJc w:val="left"/>
    </w:lvl>
    <w:lvl w:ilvl="8" w:tplc="06B6DFD6">
      <w:numFmt w:val="decimal"/>
      <w:lvlText w:val=""/>
      <w:lvlJc w:val="left"/>
    </w:lvl>
  </w:abstractNum>
  <w:abstractNum w:abstractNumId="16">
    <w:nsid w:val="321E6DC4"/>
    <w:multiLevelType w:val="hybridMultilevel"/>
    <w:tmpl w:val="531E3444"/>
    <w:lvl w:ilvl="0" w:tplc="61C8D022">
      <w:start w:val="1"/>
      <w:numFmt w:val="decimal"/>
      <w:lvlText w:val="%1."/>
      <w:lvlJc w:val="left"/>
      <w:pPr>
        <w:ind w:left="720" w:hanging="360"/>
      </w:pPr>
      <w:rPr>
        <w:rFonts w:eastAsia="Arial" w:cstheme="majorBidi" w:hint="default"/>
        <w:sz w:val="32"/>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95F874"/>
    <w:multiLevelType w:val="hybridMultilevel"/>
    <w:tmpl w:val="FD5E96D6"/>
    <w:lvl w:ilvl="0" w:tplc="04E41154">
      <w:start w:val="1"/>
      <w:numFmt w:val="bullet"/>
      <w:lvlText w:val=""/>
      <w:lvlJc w:val="left"/>
    </w:lvl>
    <w:lvl w:ilvl="1" w:tplc="442EECC8">
      <w:numFmt w:val="decimal"/>
      <w:lvlText w:val=""/>
      <w:lvlJc w:val="left"/>
    </w:lvl>
    <w:lvl w:ilvl="2" w:tplc="54907158">
      <w:numFmt w:val="decimal"/>
      <w:lvlText w:val=""/>
      <w:lvlJc w:val="left"/>
    </w:lvl>
    <w:lvl w:ilvl="3" w:tplc="AB7C43CE">
      <w:numFmt w:val="decimal"/>
      <w:lvlText w:val=""/>
      <w:lvlJc w:val="left"/>
    </w:lvl>
    <w:lvl w:ilvl="4" w:tplc="96CEC2FA">
      <w:numFmt w:val="decimal"/>
      <w:lvlText w:val=""/>
      <w:lvlJc w:val="left"/>
    </w:lvl>
    <w:lvl w:ilvl="5" w:tplc="7CE8427A">
      <w:numFmt w:val="decimal"/>
      <w:lvlText w:val=""/>
      <w:lvlJc w:val="left"/>
    </w:lvl>
    <w:lvl w:ilvl="6" w:tplc="B83664C4">
      <w:numFmt w:val="decimal"/>
      <w:lvlText w:val=""/>
      <w:lvlJc w:val="left"/>
    </w:lvl>
    <w:lvl w:ilvl="7" w:tplc="3B38420E">
      <w:numFmt w:val="decimal"/>
      <w:lvlText w:val=""/>
      <w:lvlJc w:val="left"/>
    </w:lvl>
    <w:lvl w:ilvl="8" w:tplc="7B504F56">
      <w:numFmt w:val="decimal"/>
      <w:lvlText w:val=""/>
      <w:lvlJc w:val="left"/>
    </w:lvl>
  </w:abstractNum>
  <w:abstractNum w:abstractNumId="18">
    <w:nsid w:val="3BC003B6"/>
    <w:multiLevelType w:val="multilevel"/>
    <w:tmpl w:val="1AFED3B4"/>
    <w:lvl w:ilvl="0">
      <w:start w:val="1"/>
      <w:numFmt w:val="decimal"/>
      <w:lvlText w:val="%1"/>
      <w:lvlJc w:val="left"/>
      <w:pPr>
        <w:ind w:left="432" w:hanging="432"/>
      </w:pPr>
    </w:lvl>
    <w:lvl w:ilvl="1">
      <w:start w:val="1"/>
      <w:numFmt w:val="decimal"/>
      <w:lvlText w:val="%1.%2"/>
      <w:lvlJc w:val="left"/>
      <w:pPr>
        <w:ind w:left="102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D116C21"/>
    <w:multiLevelType w:val="hybridMultilevel"/>
    <w:tmpl w:val="55D2D1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D5D6BCD"/>
    <w:multiLevelType w:val="hybridMultilevel"/>
    <w:tmpl w:val="78F83F32"/>
    <w:lvl w:ilvl="0" w:tplc="8B00251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691D72"/>
    <w:multiLevelType w:val="multilevel"/>
    <w:tmpl w:val="04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EF66773"/>
    <w:multiLevelType w:val="multilevel"/>
    <w:tmpl w:val="7A12AB56"/>
    <w:lvl w:ilvl="0">
      <w:start w:val="1"/>
      <w:numFmt w:val="none"/>
      <w:lvlText w:val="4.2.2"/>
      <w:lvlJc w:val="left"/>
      <w:pPr>
        <w:ind w:left="360" w:hanging="360"/>
      </w:pPr>
      <w:rPr>
        <w:rFonts w:hint="default"/>
        <w:b/>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nsid w:val="54E49EB4"/>
    <w:multiLevelType w:val="hybridMultilevel"/>
    <w:tmpl w:val="70002058"/>
    <w:lvl w:ilvl="0" w:tplc="584E0BEA">
      <w:start w:val="1"/>
      <w:numFmt w:val="bullet"/>
      <w:lvlText w:val=""/>
      <w:lvlJc w:val="left"/>
    </w:lvl>
    <w:lvl w:ilvl="1" w:tplc="93D49968">
      <w:numFmt w:val="decimal"/>
      <w:lvlText w:val=""/>
      <w:lvlJc w:val="left"/>
    </w:lvl>
    <w:lvl w:ilvl="2" w:tplc="BA74921C">
      <w:numFmt w:val="decimal"/>
      <w:lvlText w:val=""/>
      <w:lvlJc w:val="left"/>
    </w:lvl>
    <w:lvl w:ilvl="3" w:tplc="E4924F8E">
      <w:numFmt w:val="decimal"/>
      <w:lvlText w:val=""/>
      <w:lvlJc w:val="left"/>
    </w:lvl>
    <w:lvl w:ilvl="4" w:tplc="5A4EC544">
      <w:numFmt w:val="decimal"/>
      <w:lvlText w:val=""/>
      <w:lvlJc w:val="left"/>
    </w:lvl>
    <w:lvl w:ilvl="5" w:tplc="55F60FFA">
      <w:numFmt w:val="decimal"/>
      <w:lvlText w:val=""/>
      <w:lvlJc w:val="left"/>
    </w:lvl>
    <w:lvl w:ilvl="6" w:tplc="705AAB98">
      <w:numFmt w:val="decimal"/>
      <w:lvlText w:val=""/>
      <w:lvlJc w:val="left"/>
    </w:lvl>
    <w:lvl w:ilvl="7" w:tplc="8426083C">
      <w:numFmt w:val="decimal"/>
      <w:lvlText w:val=""/>
      <w:lvlJc w:val="left"/>
    </w:lvl>
    <w:lvl w:ilvl="8" w:tplc="39A8401A">
      <w:numFmt w:val="decimal"/>
      <w:lvlText w:val=""/>
      <w:lvlJc w:val="left"/>
    </w:lvl>
  </w:abstractNum>
  <w:abstractNum w:abstractNumId="25">
    <w:nsid w:val="5A4D071E"/>
    <w:multiLevelType w:val="hybridMultilevel"/>
    <w:tmpl w:val="65F26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F23C55"/>
    <w:multiLevelType w:val="hybridMultilevel"/>
    <w:tmpl w:val="74405C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7127D00"/>
    <w:multiLevelType w:val="hybridMultilevel"/>
    <w:tmpl w:val="8B689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C71B04"/>
    <w:multiLevelType w:val="hybridMultilevel"/>
    <w:tmpl w:val="32E847D8"/>
    <w:lvl w:ilvl="0" w:tplc="951255B4">
      <w:start w:val="1"/>
      <w:numFmt w:val="bullet"/>
      <w:lvlText w:val="✔"/>
      <w:lvlJc w:val="left"/>
      <w:pPr>
        <w:tabs>
          <w:tab w:val="num" w:pos="720"/>
        </w:tabs>
        <w:ind w:left="720" w:hanging="360"/>
      </w:pPr>
      <w:rPr>
        <w:rFonts w:ascii="MS Mincho" w:hAnsi="MS Mincho" w:hint="default"/>
      </w:rPr>
    </w:lvl>
    <w:lvl w:ilvl="1" w:tplc="73224D56" w:tentative="1">
      <w:start w:val="1"/>
      <w:numFmt w:val="bullet"/>
      <w:lvlText w:val="✔"/>
      <w:lvlJc w:val="left"/>
      <w:pPr>
        <w:tabs>
          <w:tab w:val="num" w:pos="1440"/>
        </w:tabs>
        <w:ind w:left="1440" w:hanging="360"/>
      </w:pPr>
      <w:rPr>
        <w:rFonts w:ascii="MS Mincho" w:hAnsi="MS Mincho" w:hint="default"/>
      </w:rPr>
    </w:lvl>
    <w:lvl w:ilvl="2" w:tplc="47306C6C" w:tentative="1">
      <w:start w:val="1"/>
      <w:numFmt w:val="bullet"/>
      <w:lvlText w:val="✔"/>
      <w:lvlJc w:val="left"/>
      <w:pPr>
        <w:tabs>
          <w:tab w:val="num" w:pos="2160"/>
        </w:tabs>
        <w:ind w:left="2160" w:hanging="360"/>
      </w:pPr>
      <w:rPr>
        <w:rFonts w:ascii="MS Mincho" w:hAnsi="MS Mincho" w:hint="default"/>
      </w:rPr>
    </w:lvl>
    <w:lvl w:ilvl="3" w:tplc="FBBACF26" w:tentative="1">
      <w:start w:val="1"/>
      <w:numFmt w:val="bullet"/>
      <w:lvlText w:val="✔"/>
      <w:lvlJc w:val="left"/>
      <w:pPr>
        <w:tabs>
          <w:tab w:val="num" w:pos="2880"/>
        </w:tabs>
        <w:ind w:left="2880" w:hanging="360"/>
      </w:pPr>
      <w:rPr>
        <w:rFonts w:ascii="MS Mincho" w:hAnsi="MS Mincho" w:hint="default"/>
      </w:rPr>
    </w:lvl>
    <w:lvl w:ilvl="4" w:tplc="663C6A46" w:tentative="1">
      <w:start w:val="1"/>
      <w:numFmt w:val="bullet"/>
      <w:lvlText w:val="✔"/>
      <w:lvlJc w:val="left"/>
      <w:pPr>
        <w:tabs>
          <w:tab w:val="num" w:pos="3600"/>
        </w:tabs>
        <w:ind w:left="3600" w:hanging="360"/>
      </w:pPr>
      <w:rPr>
        <w:rFonts w:ascii="MS Mincho" w:hAnsi="MS Mincho" w:hint="default"/>
      </w:rPr>
    </w:lvl>
    <w:lvl w:ilvl="5" w:tplc="67FCBD90" w:tentative="1">
      <w:start w:val="1"/>
      <w:numFmt w:val="bullet"/>
      <w:lvlText w:val="✔"/>
      <w:lvlJc w:val="left"/>
      <w:pPr>
        <w:tabs>
          <w:tab w:val="num" w:pos="4320"/>
        </w:tabs>
        <w:ind w:left="4320" w:hanging="360"/>
      </w:pPr>
      <w:rPr>
        <w:rFonts w:ascii="MS Mincho" w:hAnsi="MS Mincho" w:hint="default"/>
      </w:rPr>
    </w:lvl>
    <w:lvl w:ilvl="6" w:tplc="B74C5A60" w:tentative="1">
      <w:start w:val="1"/>
      <w:numFmt w:val="bullet"/>
      <w:lvlText w:val="✔"/>
      <w:lvlJc w:val="left"/>
      <w:pPr>
        <w:tabs>
          <w:tab w:val="num" w:pos="5040"/>
        </w:tabs>
        <w:ind w:left="5040" w:hanging="360"/>
      </w:pPr>
      <w:rPr>
        <w:rFonts w:ascii="MS Mincho" w:hAnsi="MS Mincho" w:hint="default"/>
      </w:rPr>
    </w:lvl>
    <w:lvl w:ilvl="7" w:tplc="678ABA40" w:tentative="1">
      <w:start w:val="1"/>
      <w:numFmt w:val="bullet"/>
      <w:lvlText w:val="✔"/>
      <w:lvlJc w:val="left"/>
      <w:pPr>
        <w:tabs>
          <w:tab w:val="num" w:pos="5760"/>
        </w:tabs>
        <w:ind w:left="5760" w:hanging="360"/>
      </w:pPr>
      <w:rPr>
        <w:rFonts w:ascii="MS Mincho" w:hAnsi="MS Mincho" w:hint="default"/>
      </w:rPr>
    </w:lvl>
    <w:lvl w:ilvl="8" w:tplc="BCACCB5A" w:tentative="1">
      <w:start w:val="1"/>
      <w:numFmt w:val="bullet"/>
      <w:lvlText w:val="✔"/>
      <w:lvlJc w:val="left"/>
      <w:pPr>
        <w:tabs>
          <w:tab w:val="num" w:pos="6480"/>
        </w:tabs>
        <w:ind w:left="6480" w:hanging="360"/>
      </w:pPr>
      <w:rPr>
        <w:rFonts w:ascii="MS Mincho" w:hAnsi="MS Mincho" w:hint="default"/>
      </w:rPr>
    </w:lvl>
  </w:abstractNum>
  <w:abstractNum w:abstractNumId="29">
    <w:nsid w:val="6A5D338E"/>
    <w:multiLevelType w:val="hybridMultilevel"/>
    <w:tmpl w:val="FE1C2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1C5EB0"/>
    <w:multiLevelType w:val="hybridMultilevel"/>
    <w:tmpl w:val="F946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EAF087"/>
    <w:multiLevelType w:val="hybridMultilevel"/>
    <w:tmpl w:val="9AC064FE"/>
    <w:lvl w:ilvl="0" w:tplc="B8EA8860">
      <w:start w:val="1"/>
      <w:numFmt w:val="bullet"/>
      <w:lvlText w:val=""/>
      <w:lvlJc w:val="left"/>
    </w:lvl>
    <w:lvl w:ilvl="1" w:tplc="66F07F0C">
      <w:start w:val="1"/>
      <w:numFmt w:val="bullet"/>
      <w:lvlText w:val=""/>
      <w:lvlJc w:val="left"/>
    </w:lvl>
    <w:lvl w:ilvl="2" w:tplc="687CD9EE">
      <w:numFmt w:val="decimal"/>
      <w:lvlText w:val=""/>
      <w:lvlJc w:val="left"/>
    </w:lvl>
    <w:lvl w:ilvl="3" w:tplc="12242FBE">
      <w:numFmt w:val="decimal"/>
      <w:lvlText w:val=""/>
      <w:lvlJc w:val="left"/>
    </w:lvl>
    <w:lvl w:ilvl="4" w:tplc="EEB09740">
      <w:numFmt w:val="decimal"/>
      <w:lvlText w:val=""/>
      <w:lvlJc w:val="left"/>
    </w:lvl>
    <w:lvl w:ilvl="5" w:tplc="E41A5016">
      <w:numFmt w:val="decimal"/>
      <w:lvlText w:val=""/>
      <w:lvlJc w:val="left"/>
    </w:lvl>
    <w:lvl w:ilvl="6" w:tplc="E1063FFA">
      <w:numFmt w:val="decimal"/>
      <w:lvlText w:val=""/>
      <w:lvlJc w:val="left"/>
    </w:lvl>
    <w:lvl w:ilvl="7" w:tplc="E22682CE">
      <w:numFmt w:val="decimal"/>
      <w:lvlText w:val=""/>
      <w:lvlJc w:val="left"/>
    </w:lvl>
    <w:lvl w:ilvl="8" w:tplc="7DEC4860">
      <w:numFmt w:val="decimal"/>
      <w:lvlText w:val=""/>
      <w:lvlJc w:val="left"/>
    </w:lvl>
  </w:abstractNum>
  <w:abstractNum w:abstractNumId="32">
    <w:nsid w:val="71F32454"/>
    <w:multiLevelType w:val="hybridMultilevel"/>
    <w:tmpl w:val="7A0A700E"/>
    <w:lvl w:ilvl="0" w:tplc="223259D0">
      <w:start w:val="1"/>
      <w:numFmt w:val="bullet"/>
      <w:lvlText w:val=""/>
      <w:lvlJc w:val="left"/>
    </w:lvl>
    <w:lvl w:ilvl="1" w:tplc="14E60452">
      <w:numFmt w:val="decimal"/>
      <w:lvlText w:val=""/>
      <w:lvlJc w:val="left"/>
    </w:lvl>
    <w:lvl w:ilvl="2" w:tplc="194A74AE">
      <w:numFmt w:val="decimal"/>
      <w:lvlText w:val=""/>
      <w:lvlJc w:val="left"/>
    </w:lvl>
    <w:lvl w:ilvl="3" w:tplc="AEB875D0">
      <w:numFmt w:val="decimal"/>
      <w:lvlText w:val=""/>
      <w:lvlJc w:val="left"/>
    </w:lvl>
    <w:lvl w:ilvl="4" w:tplc="295C3186">
      <w:numFmt w:val="decimal"/>
      <w:lvlText w:val=""/>
      <w:lvlJc w:val="left"/>
    </w:lvl>
    <w:lvl w:ilvl="5" w:tplc="62806030">
      <w:numFmt w:val="decimal"/>
      <w:lvlText w:val=""/>
      <w:lvlJc w:val="left"/>
    </w:lvl>
    <w:lvl w:ilvl="6" w:tplc="B0E4B75E">
      <w:numFmt w:val="decimal"/>
      <w:lvlText w:val=""/>
      <w:lvlJc w:val="left"/>
    </w:lvl>
    <w:lvl w:ilvl="7" w:tplc="31A00E0C">
      <w:numFmt w:val="decimal"/>
      <w:lvlText w:val=""/>
      <w:lvlJc w:val="left"/>
    </w:lvl>
    <w:lvl w:ilvl="8" w:tplc="61E4E270">
      <w:numFmt w:val="decimal"/>
      <w:lvlText w:val=""/>
      <w:lvlJc w:val="left"/>
    </w:lvl>
  </w:abstractNum>
  <w:abstractNum w:abstractNumId="33">
    <w:nsid w:val="742A4EA9"/>
    <w:multiLevelType w:val="hybridMultilevel"/>
    <w:tmpl w:val="70DC3F5E"/>
    <w:lvl w:ilvl="0" w:tplc="668A3F58">
      <w:start w:val="1"/>
      <w:numFmt w:val="decimal"/>
      <w:lvlText w:val="%1."/>
      <w:lvlJc w:val="left"/>
      <w:pPr>
        <w:ind w:left="720" w:hanging="360"/>
      </w:pPr>
      <w:rPr>
        <w:rFonts w:ascii="TimesNewRomanPS-BoldMT" w:hAnsi="TimesNewRomanPS-BoldMT"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7"/>
  </w:num>
  <w:num w:numId="3">
    <w:abstractNumId w:val="1"/>
  </w:num>
  <w:num w:numId="4">
    <w:abstractNumId w:val="14"/>
  </w:num>
  <w:num w:numId="5">
    <w:abstractNumId w:val="18"/>
  </w:num>
  <w:num w:numId="6">
    <w:abstractNumId w:val="12"/>
  </w:num>
  <w:num w:numId="7">
    <w:abstractNumId w:val="0"/>
  </w:num>
  <w:num w:numId="8">
    <w:abstractNumId w:val="21"/>
  </w:num>
  <w:num w:numId="9">
    <w:abstractNumId w:val="13"/>
  </w:num>
  <w:num w:numId="10">
    <w:abstractNumId w:val="18"/>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1"/>
  </w:num>
  <w:num w:numId="19">
    <w:abstractNumId w:val="16"/>
  </w:num>
  <w:num w:numId="20">
    <w:abstractNumId w:val="30"/>
  </w:num>
  <w:num w:numId="21">
    <w:abstractNumId w:val="26"/>
  </w:num>
  <w:num w:numId="22">
    <w:abstractNumId w:val="22"/>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28"/>
  </w:num>
  <w:num w:numId="30">
    <w:abstractNumId w:val="18"/>
  </w:num>
  <w:num w:numId="31">
    <w:abstractNumId w:val="18"/>
  </w:num>
  <w:num w:numId="32">
    <w:abstractNumId w:val="18"/>
  </w:num>
  <w:num w:numId="33">
    <w:abstractNumId w:val="18"/>
  </w:num>
  <w:num w:numId="34">
    <w:abstractNumId w:val="20"/>
  </w:num>
  <w:num w:numId="35">
    <w:abstractNumId w:val="3"/>
  </w:num>
  <w:num w:numId="36">
    <w:abstractNumId w:val="23"/>
  </w:num>
  <w:num w:numId="37">
    <w:abstractNumId w:val="8"/>
  </w:num>
  <w:num w:numId="38">
    <w:abstractNumId w:val="0"/>
  </w:num>
  <w:num w:numId="39">
    <w:abstractNumId w:val="0"/>
  </w:num>
  <w:num w:numId="40">
    <w:abstractNumId w:val="0"/>
  </w:num>
  <w:num w:numId="41">
    <w:abstractNumId w:val="7"/>
  </w:num>
  <w:num w:numId="42">
    <w:abstractNumId w:val="29"/>
  </w:num>
  <w:num w:numId="43">
    <w:abstractNumId w:val="10"/>
  </w:num>
  <w:num w:numId="44">
    <w:abstractNumId w:val="8"/>
  </w:num>
  <w:num w:numId="45">
    <w:abstractNumId w:val="8"/>
    <w:lvlOverride w:ilvl="0">
      <w:startOverride w:val="2"/>
    </w:lvlOverride>
    <w:lvlOverride w:ilvl="1">
      <w:startOverride w:val="4"/>
    </w:lvlOverride>
  </w:num>
  <w:num w:numId="46">
    <w:abstractNumId w:val="8"/>
    <w:lvlOverride w:ilvl="0">
      <w:startOverride w:val="2"/>
    </w:lvlOverride>
    <w:lvlOverride w:ilvl="1">
      <w:startOverride w:val="4"/>
    </w:lvlOverride>
  </w:num>
  <w:num w:numId="47">
    <w:abstractNumId w:val="8"/>
    <w:lvlOverride w:ilvl="0">
      <w:startOverride w:val="3"/>
    </w:lvlOverride>
    <w:lvlOverride w:ilvl="1">
      <w:startOverride w:val="1"/>
    </w:lvlOverride>
    <w:lvlOverride w:ilvl="2">
      <w:startOverride w:val="2"/>
    </w:lvlOverride>
  </w:num>
  <w:num w:numId="48">
    <w:abstractNumId w:val="33"/>
  </w:num>
  <w:num w:numId="49">
    <w:abstractNumId w:val="9"/>
  </w:num>
  <w:num w:numId="50">
    <w:abstractNumId w:val="24"/>
  </w:num>
  <w:num w:numId="51">
    <w:abstractNumId w:val="32"/>
  </w:num>
  <w:num w:numId="52">
    <w:abstractNumId w:val="15"/>
  </w:num>
  <w:num w:numId="53">
    <w:abstractNumId w:val="5"/>
  </w:num>
  <w:num w:numId="54">
    <w:abstractNumId w:val="2"/>
  </w:num>
  <w:num w:numId="55">
    <w:abstractNumId w:val="17"/>
  </w:num>
  <w:num w:numId="56">
    <w:abstractNumId w:val="4"/>
  </w:num>
  <w:num w:numId="57">
    <w:abstractNumId w:val="31"/>
  </w:num>
  <w:num w:numId="58">
    <w:abstractNumId w:val="19"/>
  </w:num>
  <w:num w:numId="59">
    <w:abstractNumId w:val="8"/>
  </w:num>
  <w:num w:numId="60">
    <w:abstractNumId w:val="8"/>
  </w:num>
  <w:num w:numId="61">
    <w:abstractNumId w:val="6"/>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hdrShapeDefaults>
    <o:shapedefaults v:ext="edit" spidmax="113666">
      <o:colormenu v:ext="edit" strokecolor="none [3213]"/>
    </o:shapedefaults>
  </w:hdrShapeDefaults>
  <w:footnotePr>
    <w:footnote w:id="0"/>
    <w:footnote w:id="1"/>
  </w:footnotePr>
  <w:endnotePr>
    <w:endnote w:id="0"/>
    <w:endnote w:id="1"/>
  </w:endnotePr>
  <w:compat/>
  <w:rsids>
    <w:rsidRoot w:val="002C1486"/>
    <w:rsid w:val="000034F5"/>
    <w:rsid w:val="000039E5"/>
    <w:rsid w:val="00003E5E"/>
    <w:rsid w:val="00004B8F"/>
    <w:rsid w:val="00005967"/>
    <w:rsid w:val="00007209"/>
    <w:rsid w:val="0000727E"/>
    <w:rsid w:val="00011645"/>
    <w:rsid w:val="00012AE3"/>
    <w:rsid w:val="000130C4"/>
    <w:rsid w:val="000145C4"/>
    <w:rsid w:val="0001534B"/>
    <w:rsid w:val="000175AE"/>
    <w:rsid w:val="00017FFB"/>
    <w:rsid w:val="00022C29"/>
    <w:rsid w:val="0002420E"/>
    <w:rsid w:val="00024E5F"/>
    <w:rsid w:val="00025E72"/>
    <w:rsid w:val="000263BF"/>
    <w:rsid w:val="00027124"/>
    <w:rsid w:val="00027A66"/>
    <w:rsid w:val="0003327C"/>
    <w:rsid w:val="00033FE5"/>
    <w:rsid w:val="00037C45"/>
    <w:rsid w:val="00037D89"/>
    <w:rsid w:val="000419D8"/>
    <w:rsid w:val="0004281B"/>
    <w:rsid w:val="00043A43"/>
    <w:rsid w:val="00044A5D"/>
    <w:rsid w:val="00051CE7"/>
    <w:rsid w:val="000526D2"/>
    <w:rsid w:val="00053F42"/>
    <w:rsid w:val="00054350"/>
    <w:rsid w:val="00054E88"/>
    <w:rsid w:val="00056814"/>
    <w:rsid w:val="00057626"/>
    <w:rsid w:val="00057B66"/>
    <w:rsid w:val="00061D80"/>
    <w:rsid w:val="00061DAD"/>
    <w:rsid w:val="00064A04"/>
    <w:rsid w:val="00064E7D"/>
    <w:rsid w:val="00064F99"/>
    <w:rsid w:val="00065C9D"/>
    <w:rsid w:val="00066A21"/>
    <w:rsid w:val="00067EA5"/>
    <w:rsid w:val="00070A01"/>
    <w:rsid w:val="000711CF"/>
    <w:rsid w:val="00072077"/>
    <w:rsid w:val="000731A2"/>
    <w:rsid w:val="000733C7"/>
    <w:rsid w:val="00073EF2"/>
    <w:rsid w:val="0007680D"/>
    <w:rsid w:val="000768C9"/>
    <w:rsid w:val="000772B1"/>
    <w:rsid w:val="00085045"/>
    <w:rsid w:val="00085D2C"/>
    <w:rsid w:val="000900DB"/>
    <w:rsid w:val="000900E5"/>
    <w:rsid w:val="00090553"/>
    <w:rsid w:val="00090C39"/>
    <w:rsid w:val="00092DD1"/>
    <w:rsid w:val="000940FB"/>
    <w:rsid w:val="00094F20"/>
    <w:rsid w:val="0009597C"/>
    <w:rsid w:val="000971AA"/>
    <w:rsid w:val="000A24ED"/>
    <w:rsid w:val="000A5166"/>
    <w:rsid w:val="000A5337"/>
    <w:rsid w:val="000A5A30"/>
    <w:rsid w:val="000A680E"/>
    <w:rsid w:val="000A7F68"/>
    <w:rsid w:val="000B0476"/>
    <w:rsid w:val="000B12F9"/>
    <w:rsid w:val="000B3782"/>
    <w:rsid w:val="000C1D89"/>
    <w:rsid w:val="000C2E03"/>
    <w:rsid w:val="000C4118"/>
    <w:rsid w:val="000C621E"/>
    <w:rsid w:val="000C75C1"/>
    <w:rsid w:val="000D142D"/>
    <w:rsid w:val="000D18A5"/>
    <w:rsid w:val="000D2386"/>
    <w:rsid w:val="000D34A4"/>
    <w:rsid w:val="000D594E"/>
    <w:rsid w:val="000E0DF0"/>
    <w:rsid w:val="000E116E"/>
    <w:rsid w:val="000E193D"/>
    <w:rsid w:val="000E2179"/>
    <w:rsid w:val="000E348E"/>
    <w:rsid w:val="000E3F38"/>
    <w:rsid w:val="000E42B3"/>
    <w:rsid w:val="000E46CE"/>
    <w:rsid w:val="000E4C81"/>
    <w:rsid w:val="000E59E1"/>
    <w:rsid w:val="000E637B"/>
    <w:rsid w:val="000E64B6"/>
    <w:rsid w:val="000F01F1"/>
    <w:rsid w:val="000F126D"/>
    <w:rsid w:val="000F239B"/>
    <w:rsid w:val="000F29A2"/>
    <w:rsid w:val="000F2C8E"/>
    <w:rsid w:val="000F46C9"/>
    <w:rsid w:val="000F5054"/>
    <w:rsid w:val="000F5ADB"/>
    <w:rsid w:val="000F5C48"/>
    <w:rsid w:val="000F7C62"/>
    <w:rsid w:val="00100C27"/>
    <w:rsid w:val="0010188A"/>
    <w:rsid w:val="001018B1"/>
    <w:rsid w:val="00102FA6"/>
    <w:rsid w:val="00103448"/>
    <w:rsid w:val="00103AAB"/>
    <w:rsid w:val="001042CE"/>
    <w:rsid w:val="00105005"/>
    <w:rsid w:val="0010546A"/>
    <w:rsid w:val="00106E1D"/>
    <w:rsid w:val="00106FBC"/>
    <w:rsid w:val="00107798"/>
    <w:rsid w:val="001108E6"/>
    <w:rsid w:val="00114103"/>
    <w:rsid w:val="00114160"/>
    <w:rsid w:val="00114FAF"/>
    <w:rsid w:val="00115971"/>
    <w:rsid w:val="00117F75"/>
    <w:rsid w:val="0012059D"/>
    <w:rsid w:val="001206FA"/>
    <w:rsid w:val="00122847"/>
    <w:rsid w:val="001247D1"/>
    <w:rsid w:val="0012526E"/>
    <w:rsid w:val="00125583"/>
    <w:rsid w:val="00126A42"/>
    <w:rsid w:val="00127067"/>
    <w:rsid w:val="0012784F"/>
    <w:rsid w:val="00127B3C"/>
    <w:rsid w:val="00131404"/>
    <w:rsid w:val="0013200D"/>
    <w:rsid w:val="001320AD"/>
    <w:rsid w:val="001333F4"/>
    <w:rsid w:val="0013432C"/>
    <w:rsid w:val="00135E9A"/>
    <w:rsid w:val="00136306"/>
    <w:rsid w:val="00136A91"/>
    <w:rsid w:val="001379A4"/>
    <w:rsid w:val="00141E77"/>
    <w:rsid w:val="00142956"/>
    <w:rsid w:val="00143D78"/>
    <w:rsid w:val="00143EF6"/>
    <w:rsid w:val="00145875"/>
    <w:rsid w:val="001465B3"/>
    <w:rsid w:val="001471C9"/>
    <w:rsid w:val="00150F88"/>
    <w:rsid w:val="00152CFF"/>
    <w:rsid w:val="00153C8B"/>
    <w:rsid w:val="00154A23"/>
    <w:rsid w:val="00156A5F"/>
    <w:rsid w:val="00156F5F"/>
    <w:rsid w:val="00160230"/>
    <w:rsid w:val="00161548"/>
    <w:rsid w:val="0016156F"/>
    <w:rsid w:val="001616B1"/>
    <w:rsid w:val="00163033"/>
    <w:rsid w:val="001635DA"/>
    <w:rsid w:val="00166529"/>
    <w:rsid w:val="00166C59"/>
    <w:rsid w:val="001734B8"/>
    <w:rsid w:val="001747D0"/>
    <w:rsid w:val="0017504A"/>
    <w:rsid w:val="00175AC9"/>
    <w:rsid w:val="0017697B"/>
    <w:rsid w:val="00177110"/>
    <w:rsid w:val="00177473"/>
    <w:rsid w:val="00177E86"/>
    <w:rsid w:val="00180F53"/>
    <w:rsid w:val="00182EF8"/>
    <w:rsid w:val="001834A3"/>
    <w:rsid w:val="001848A8"/>
    <w:rsid w:val="0018534F"/>
    <w:rsid w:val="00190737"/>
    <w:rsid w:val="00190B69"/>
    <w:rsid w:val="00191543"/>
    <w:rsid w:val="00191642"/>
    <w:rsid w:val="00191CDA"/>
    <w:rsid w:val="00192460"/>
    <w:rsid w:val="0019284B"/>
    <w:rsid w:val="00195815"/>
    <w:rsid w:val="001973CF"/>
    <w:rsid w:val="001A32A2"/>
    <w:rsid w:val="001A3BD4"/>
    <w:rsid w:val="001A4D7D"/>
    <w:rsid w:val="001A6713"/>
    <w:rsid w:val="001A6FD7"/>
    <w:rsid w:val="001A711B"/>
    <w:rsid w:val="001A71D0"/>
    <w:rsid w:val="001B0137"/>
    <w:rsid w:val="001B11E6"/>
    <w:rsid w:val="001B3642"/>
    <w:rsid w:val="001B3D7D"/>
    <w:rsid w:val="001B3DC3"/>
    <w:rsid w:val="001B7321"/>
    <w:rsid w:val="001B78CA"/>
    <w:rsid w:val="001C108B"/>
    <w:rsid w:val="001C1CCD"/>
    <w:rsid w:val="001C3B5B"/>
    <w:rsid w:val="001C40DF"/>
    <w:rsid w:val="001C40E5"/>
    <w:rsid w:val="001C484E"/>
    <w:rsid w:val="001C6B30"/>
    <w:rsid w:val="001C740D"/>
    <w:rsid w:val="001D1C56"/>
    <w:rsid w:val="001D2742"/>
    <w:rsid w:val="001D2834"/>
    <w:rsid w:val="001D648C"/>
    <w:rsid w:val="001E1552"/>
    <w:rsid w:val="001E1586"/>
    <w:rsid w:val="001E25CA"/>
    <w:rsid w:val="001E2FF5"/>
    <w:rsid w:val="001E535E"/>
    <w:rsid w:val="001E6072"/>
    <w:rsid w:val="001E6A68"/>
    <w:rsid w:val="001E7A7B"/>
    <w:rsid w:val="001E7B69"/>
    <w:rsid w:val="001F2FCF"/>
    <w:rsid w:val="001F46E9"/>
    <w:rsid w:val="001F53C8"/>
    <w:rsid w:val="001F5910"/>
    <w:rsid w:val="001F61D2"/>
    <w:rsid w:val="001F7528"/>
    <w:rsid w:val="001F7C0F"/>
    <w:rsid w:val="001F7F56"/>
    <w:rsid w:val="0020086A"/>
    <w:rsid w:val="002025F4"/>
    <w:rsid w:val="0020507C"/>
    <w:rsid w:val="002058A9"/>
    <w:rsid w:val="00207DA9"/>
    <w:rsid w:val="00207FF6"/>
    <w:rsid w:val="002134A2"/>
    <w:rsid w:val="00213A85"/>
    <w:rsid w:val="002140BD"/>
    <w:rsid w:val="00215A16"/>
    <w:rsid w:val="00216BC9"/>
    <w:rsid w:val="002204BF"/>
    <w:rsid w:val="00220AF5"/>
    <w:rsid w:val="00221FDC"/>
    <w:rsid w:val="002231AB"/>
    <w:rsid w:val="00223908"/>
    <w:rsid w:val="002250A7"/>
    <w:rsid w:val="00227238"/>
    <w:rsid w:val="002307E1"/>
    <w:rsid w:val="00230F33"/>
    <w:rsid w:val="00230F8B"/>
    <w:rsid w:val="00232F67"/>
    <w:rsid w:val="002353BB"/>
    <w:rsid w:val="00241AA7"/>
    <w:rsid w:val="00241C91"/>
    <w:rsid w:val="00241FF8"/>
    <w:rsid w:val="00242F46"/>
    <w:rsid w:val="002434F0"/>
    <w:rsid w:val="00243E5B"/>
    <w:rsid w:val="00244400"/>
    <w:rsid w:val="00246C46"/>
    <w:rsid w:val="00250C76"/>
    <w:rsid w:val="00250EFB"/>
    <w:rsid w:val="00251DF3"/>
    <w:rsid w:val="0025209F"/>
    <w:rsid w:val="002526BE"/>
    <w:rsid w:val="00252A1A"/>
    <w:rsid w:val="0025384A"/>
    <w:rsid w:val="002541FA"/>
    <w:rsid w:val="00254411"/>
    <w:rsid w:val="00254FA9"/>
    <w:rsid w:val="002558A2"/>
    <w:rsid w:val="00255A74"/>
    <w:rsid w:val="00260754"/>
    <w:rsid w:val="00260EE2"/>
    <w:rsid w:val="00263ADF"/>
    <w:rsid w:val="0026405C"/>
    <w:rsid w:val="00264063"/>
    <w:rsid w:val="00264A1D"/>
    <w:rsid w:val="00265928"/>
    <w:rsid w:val="002663D3"/>
    <w:rsid w:val="00267233"/>
    <w:rsid w:val="00267C17"/>
    <w:rsid w:val="00272F10"/>
    <w:rsid w:val="00277621"/>
    <w:rsid w:val="002813EF"/>
    <w:rsid w:val="0028184B"/>
    <w:rsid w:val="00281ED8"/>
    <w:rsid w:val="00282ECB"/>
    <w:rsid w:val="0028482B"/>
    <w:rsid w:val="00285542"/>
    <w:rsid w:val="00285C97"/>
    <w:rsid w:val="002867F7"/>
    <w:rsid w:val="00287A3D"/>
    <w:rsid w:val="00290460"/>
    <w:rsid w:val="00291BC5"/>
    <w:rsid w:val="00294B44"/>
    <w:rsid w:val="002950FA"/>
    <w:rsid w:val="002956FA"/>
    <w:rsid w:val="00297924"/>
    <w:rsid w:val="002A1215"/>
    <w:rsid w:val="002A1F5C"/>
    <w:rsid w:val="002A2A0C"/>
    <w:rsid w:val="002A3BDF"/>
    <w:rsid w:val="002A42E5"/>
    <w:rsid w:val="002A4791"/>
    <w:rsid w:val="002A4D44"/>
    <w:rsid w:val="002A6B37"/>
    <w:rsid w:val="002A73FA"/>
    <w:rsid w:val="002B0281"/>
    <w:rsid w:val="002B31B5"/>
    <w:rsid w:val="002B7291"/>
    <w:rsid w:val="002B72A7"/>
    <w:rsid w:val="002C1486"/>
    <w:rsid w:val="002C1B5C"/>
    <w:rsid w:val="002C3CE8"/>
    <w:rsid w:val="002C532D"/>
    <w:rsid w:val="002C5C1C"/>
    <w:rsid w:val="002C61F5"/>
    <w:rsid w:val="002D196A"/>
    <w:rsid w:val="002D281D"/>
    <w:rsid w:val="002D5E37"/>
    <w:rsid w:val="002D71FD"/>
    <w:rsid w:val="002D7466"/>
    <w:rsid w:val="002D776D"/>
    <w:rsid w:val="002D7940"/>
    <w:rsid w:val="002E1C67"/>
    <w:rsid w:val="002E1CAE"/>
    <w:rsid w:val="002E23E8"/>
    <w:rsid w:val="002E2FA9"/>
    <w:rsid w:val="002E3400"/>
    <w:rsid w:val="002E40AC"/>
    <w:rsid w:val="002E45AE"/>
    <w:rsid w:val="002E53FA"/>
    <w:rsid w:val="002E590D"/>
    <w:rsid w:val="002E5C29"/>
    <w:rsid w:val="002E5E37"/>
    <w:rsid w:val="002E616D"/>
    <w:rsid w:val="002E6A76"/>
    <w:rsid w:val="002E6C3C"/>
    <w:rsid w:val="002E71A5"/>
    <w:rsid w:val="002F1BEB"/>
    <w:rsid w:val="002F1C65"/>
    <w:rsid w:val="002F4611"/>
    <w:rsid w:val="002F4783"/>
    <w:rsid w:val="002F4C1D"/>
    <w:rsid w:val="002F5021"/>
    <w:rsid w:val="002F654E"/>
    <w:rsid w:val="002F709A"/>
    <w:rsid w:val="002F713D"/>
    <w:rsid w:val="002F7CA8"/>
    <w:rsid w:val="003009D6"/>
    <w:rsid w:val="00300B12"/>
    <w:rsid w:val="00300FDD"/>
    <w:rsid w:val="00302DCB"/>
    <w:rsid w:val="00303DE3"/>
    <w:rsid w:val="003045FF"/>
    <w:rsid w:val="00305F93"/>
    <w:rsid w:val="003067A5"/>
    <w:rsid w:val="00312057"/>
    <w:rsid w:val="00312172"/>
    <w:rsid w:val="00312CA5"/>
    <w:rsid w:val="00312EF6"/>
    <w:rsid w:val="00313353"/>
    <w:rsid w:val="0031336A"/>
    <w:rsid w:val="00313403"/>
    <w:rsid w:val="00313C7D"/>
    <w:rsid w:val="0031436D"/>
    <w:rsid w:val="00314813"/>
    <w:rsid w:val="0031501E"/>
    <w:rsid w:val="0031695B"/>
    <w:rsid w:val="00316B46"/>
    <w:rsid w:val="00316EF0"/>
    <w:rsid w:val="00321025"/>
    <w:rsid w:val="0032212C"/>
    <w:rsid w:val="0032226A"/>
    <w:rsid w:val="00322C92"/>
    <w:rsid w:val="00323ADF"/>
    <w:rsid w:val="0032418E"/>
    <w:rsid w:val="00324E3E"/>
    <w:rsid w:val="00324F5B"/>
    <w:rsid w:val="003251EA"/>
    <w:rsid w:val="00327014"/>
    <w:rsid w:val="003271F6"/>
    <w:rsid w:val="00330DC5"/>
    <w:rsid w:val="00330F21"/>
    <w:rsid w:val="00340792"/>
    <w:rsid w:val="00342375"/>
    <w:rsid w:val="003430A2"/>
    <w:rsid w:val="00343871"/>
    <w:rsid w:val="003462B9"/>
    <w:rsid w:val="00350248"/>
    <w:rsid w:val="00350DD2"/>
    <w:rsid w:val="00350F01"/>
    <w:rsid w:val="0035135A"/>
    <w:rsid w:val="00352DE1"/>
    <w:rsid w:val="00353382"/>
    <w:rsid w:val="0035339A"/>
    <w:rsid w:val="003559A7"/>
    <w:rsid w:val="00355A0A"/>
    <w:rsid w:val="00356666"/>
    <w:rsid w:val="00356AED"/>
    <w:rsid w:val="003577BE"/>
    <w:rsid w:val="00360881"/>
    <w:rsid w:val="00360C98"/>
    <w:rsid w:val="0036102F"/>
    <w:rsid w:val="00361CE5"/>
    <w:rsid w:val="00362007"/>
    <w:rsid w:val="003620C0"/>
    <w:rsid w:val="00362540"/>
    <w:rsid w:val="00362D96"/>
    <w:rsid w:val="00363DC8"/>
    <w:rsid w:val="00364499"/>
    <w:rsid w:val="0036748C"/>
    <w:rsid w:val="00367983"/>
    <w:rsid w:val="0037061B"/>
    <w:rsid w:val="0037154D"/>
    <w:rsid w:val="0037306F"/>
    <w:rsid w:val="00373335"/>
    <w:rsid w:val="00374F96"/>
    <w:rsid w:val="00375754"/>
    <w:rsid w:val="003767F0"/>
    <w:rsid w:val="00380133"/>
    <w:rsid w:val="003801D8"/>
    <w:rsid w:val="003802B5"/>
    <w:rsid w:val="0038073C"/>
    <w:rsid w:val="00380F53"/>
    <w:rsid w:val="003814DC"/>
    <w:rsid w:val="003818F6"/>
    <w:rsid w:val="00382CC8"/>
    <w:rsid w:val="00383E88"/>
    <w:rsid w:val="0038450B"/>
    <w:rsid w:val="00384D90"/>
    <w:rsid w:val="00385E16"/>
    <w:rsid w:val="00386286"/>
    <w:rsid w:val="003872C4"/>
    <w:rsid w:val="0039144D"/>
    <w:rsid w:val="0039158C"/>
    <w:rsid w:val="003A0156"/>
    <w:rsid w:val="003A0B3D"/>
    <w:rsid w:val="003A2415"/>
    <w:rsid w:val="003A28DB"/>
    <w:rsid w:val="003A2E3D"/>
    <w:rsid w:val="003A52C1"/>
    <w:rsid w:val="003A5E6C"/>
    <w:rsid w:val="003A6E1A"/>
    <w:rsid w:val="003A78C1"/>
    <w:rsid w:val="003B079A"/>
    <w:rsid w:val="003B15CC"/>
    <w:rsid w:val="003B1CD2"/>
    <w:rsid w:val="003B3E99"/>
    <w:rsid w:val="003B47DC"/>
    <w:rsid w:val="003B54DE"/>
    <w:rsid w:val="003B60C8"/>
    <w:rsid w:val="003B66C2"/>
    <w:rsid w:val="003B6991"/>
    <w:rsid w:val="003B7AE2"/>
    <w:rsid w:val="003C0D72"/>
    <w:rsid w:val="003C117F"/>
    <w:rsid w:val="003C36DA"/>
    <w:rsid w:val="003C4E74"/>
    <w:rsid w:val="003C523A"/>
    <w:rsid w:val="003C648D"/>
    <w:rsid w:val="003C7828"/>
    <w:rsid w:val="003D0A91"/>
    <w:rsid w:val="003D0C85"/>
    <w:rsid w:val="003D1494"/>
    <w:rsid w:val="003D202C"/>
    <w:rsid w:val="003D39F3"/>
    <w:rsid w:val="003D3CAB"/>
    <w:rsid w:val="003D3E03"/>
    <w:rsid w:val="003D416B"/>
    <w:rsid w:val="003D56CC"/>
    <w:rsid w:val="003D702B"/>
    <w:rsid w:val="003D7953"/>
    <w:rsid w:val="003E11D8"/>
    <w:rsid w:val="003E1F62"/>
    <w:rsid w:val="003E1FAF"/>
    <w:rsid w:val="003E3113"/>
    <w:rsid w:val="003E54BE"/>
    <w:rsid w:val="003F0713"/>
    <w:rsid w:val="003F0D6B"/>
    <w:rsid w:val="003F3419"/>
    <w:rsid w:val="003F6020"/>
    <w:rsid w:val="003F67A0"/>
    <w:rsid w:val="003F7EC0"/>
    <w:rsid w:val="004018DB"/>
    <w:rsid w:val="00401C4D"/>
    <w:rsid w:val="00403218"/>
    <w:rsid w:val="004037E8"/>
    <w:rsid w:val="0040492F"/>
    <w:rsid w:val="00404B7B"/>
    <w:rsid w:val="00405616"/>
    <w:rsid w:val="00407452"/>
    <w:rsid w:val="00407F65"/>
    <w:rsid w:val="004100C4"/>
    <w:rsid w:val="00411DB6"/>
    <w:rsid w:val="0041498A"/>
    <w:rsid w:val="00416072"/>
    <w:rsid w:val="004163E5"/>
    <w:rsid w:val="004165D0"/>
    <w:rsid w:val="004173BA"/>
    <w:rsid w:val="00417721"/>
    <w:rsid w:val="00420118"/>
    <w:rsid w:val="00420C78"/>
    <w:rsid w:val="00420FFA"/>
    <w:rsid w:val="00421754"/>
    <w:rsid w:val="00422987"/>
    <w:rsid w:val="004231B5"/>
    <w:rsid w:val="0042446A"/>
    <w:rsid w:val="004261B7"/>
    <w:rsid w:val="004268D7"/>
    <w:rsid w:val="00426C2A"/>
    <w:rsid w:val="00426FF5"/>
    <w:rsid w:val="0042744E"/>
    <w:rsid w:val="00427C8D"/>
    <w:rsid w:val="00431E95"/>
    <w:rsid w:val="00432AFF"/>
    <w:rsid w:val="004333AB"/>
    <w:rsid w:val="00433F8C"/>
    <w:rsid w:val="004361B3"/>
    <w:rsid w:val="004361D1"/>
    <w:rsid w:val="00436ECB"/>
    <w:rsid w:val="00440283"/>
    <w:rsid w:val="00440822"/>
    <w:rsid w:val="0044202D"/>
    <w:rsid w:val="004445EF"/>
    <w:rsid w:val="00445A2D"/>
    <w:rsid w:val="00445AA4"/>
    <w:rsid w:val="004500A0"/>
    <w:rsid w:val="004519A8"/>
    <w:rsid w:val="004537CB"/>
    <w:rsid w:val="0045381B"/>
    <w:rsid w:val="00454AE6"/>
    <w:rsid w:val="00455872"/>
    <w:rsid w:val="004558D9"/>
    <w:rsid w:val="004559EB"/>
    <w:rsid w:val="00456285"/>
    <w:rsid w:val="0046139D"/>
    <w:rsid w:val="00461FFD"/>
    <w:rsid w:val="00463EA8"/>
    <w:rsid w:val="0046493F"/>
    <w:rsid w:val="004655C4"/>
    <w:rsid w:val="004658B7"/>
    <w:rsid w:val="0046693C"/>
    <w:rsid w:val="004675A3"/>
    <w:rsid w:val="004675E3"/>
    <w:rsid w:val="0046778E"/>
    <w:rsid w:val="00470460"/>
    <w:rsid w:val="00471E40"/>
    <w:rsid w:val="004727ED"/>
    <w:rsid w:val="00473310"/>
    <w:rsid w:val="00473381"/>
    <w:rsid w:val="00473998"/>
    <w:rsid w:val="00475BBC"/>
    <w:rsid w:val="00476033"/>
    <w:rsid w:val="00481745"/>
    <w:rsid w:val="004818BA"/>
    <w:rsid w:val="00481982"/>
    <w:rsid w:val="00481D2A"/>
    <w:rsid w:val="00481DBD"/>
    <w:rsid w:val="004826F7"/>
    <w:rsid w:val="004837D8"/>
    <w:rsid w:val="00483B8E"/>
    <w:rsid w:val="0048441E"/>
    <w:rsid w:val="0048463D"/>
    <w:rsid w:val="00486A4F"/>
    <w:rsid w:val="004874FF"/>
    <w:rsid w:val="0048763F"/>
    <w:rsid w:val="0049146A"/>
    <w:rsid w:val="004936A9"/>
    <w:rsid w:val="004936C8"/>
    <w:rsid w:val="0049385F"/>
    <w:rsid w:val="00494AF3"/>
    <w:rsid w:val="0049563A"/>
    <w:rsid w:val="00495F00"/>
    <w:rsid w:val="00496088"/>
    <w:rsid w:val="0049652A"/>
    <w:rsid w:val="0049667B"/>
    <w:rsid w:val="004A0D30"/>
    <w:rsid w:val="004A16C7"/>
    <w:rsid w:val="004A1B64"/>
    <w:rsid w:val="004A2C05"/>
    <w:rsid w:val="004A39A7"/>
    <w:rsid w:val="004A3FBF"/>
    <w:rsid w:val="004A4455"/>
    <w:rsid w:val="004A52A9"/>
    <w:rsid w:val="004A76CC"/>
    <w:rsid w:val="004A7FFA"/>
    <w:rsid w:val="004B0A15"/>
    <w:rsid w:val="004B278A"/>
    <w:rsid w:val="004B2F68"/>
    <w:rsid w:val="004B52B0"/>
    <w:rsid w:val="004B5C38"/>
    <w:rsid w:val="004B5E33"/>
    <w:rsid w:val="004B6867"/>
    <w:rsid w:val="004B6F7B"/>
    <w:rsid w:val="004B790C"/>
    <w:rsid w:val="004C0AD1"/>
    <w:rsid w:val="004C3CEC"/>
    <w:rsid w:val="004C5244"/>
    <w:rsid w:val="004C5909"/>
    <w:rsid w:val="004D1D2B"/>
    <w:rsid w:val="004D2A73"/>
    <w:rsid w:val="004D44B8"/>
    <w:rsid w:val="004D4E43"/>
    <w:rsid w:val="004D5687"/>
    <w:rsid w:val="004D6103"/>
    <w:rsid w:val="004D6329"/>
    <w:rsid w:val="004D7F1E"/>
    <w:rsid w:val="004E17CC"/>
    <w:rsid w:val="004E1D87"/>
    <w:rsid w:val="004E2462"/>
    <w:rsid w:val="004E3881"/>
    <w:rsid w:val="004E3AE4"/>
    <w:rsid w:val="004E4A11"/>
    <w:rsid w:val="004E5288"/>
    <w:rsid w:val="004E738A"/>
    <w:rsid w:val="004E7459"/>
    <w:rsid w:val="004F043F"/>
    <w:rsid w:val="004F055B"/>
    <w:rsid w:val="004F113E"/>
    <w:rsid w:val="004F16E0"/>
    <w:rsid w:val="004F1FC0"/>
    <w:rsid w:val="004F219C"/>
    <w:rsid w:val="004F322C"/>
    <w:rsid w:val="004F3239"/>
    <w:rsid w:val="004F4A4E"/>
    <w:rsid w:val="004F5243"/>
    <w:rsid w:val="004F6C8E"/>
    <w:rsid w:val="004F79B0"/>
    <w:rsid w:val="004F7BB0"/>
    <w:rsid w:val="00502B58"/>
    <w:rsid w:val="00502EBE"/>
    <w:rsid w:val="005034A3"/>
    <w:rsid w:val="00503517"/>
    <w:rsid w:val="00506C55"/>
    <w:rsid w:val="00511966"/>
    <w:rsid w:val="00511C0C"/>
    <w:rsid w:val="005121F5"/>
    <w:rsid w:val="005125CA"/>
    <w:rsid w:val="00513148"/>
    <w:rsid w:val="005136BB"/>
    <w:rsid w:val="00513B23"/>
    <w:rsid w:val="005153E0"/>
    <w:rsid w:val="005154E4"/>
    <w:rsid w:val="00516485"/>
    <w:rsid w:val="00517CCF"/>
    <w:rsid w:val="00520E84"/>
    <w:rsid w:val="00521508"/>
    <w:rsid w:val="00522C24"/>
    <w:rsid w:val="005240A5"/>
    <w:rsid w:val="0052411C"/>
    <w:rsid w:val="00525334"/>
    <w:rsid w:val="00526C02"/>
    <w:rsid w:val="00531182"/>
    <w:rsid w:val="005322AC"/>
    <w:rsid w:val="00532B38"/>
    <w:rsid w:val="00533801"/>
    <w:rsid w:val="00533CCD"/>
    <w:rsid w:val="0053485D"/>
    <w:rsid w:val="00534A7B"/>
    <w:rsid w:val="00534F19"/>
    <w:rsid w:val="005360CA"/>
    <w:rsid w:val="00536517"/>
    <w:rsid w:val="00536918"/>
    <w:rsid w:val="00537985"/>
    <w:rsid w:val="00537AC6"/>
    <w:rsid w:val="005407F8"/>
    <w:rsid w:val="00541DC2"/>
    <w:rsid w:val="005428CC"/>
    <w:rsid w:val="00542ADB"/>
    <w:rsid w:val="005432D3"/>
    <w:rsid w:val="00545733"/>
    <w:rsid w:val="0054597E"/>
    <w:rsid w:val="00546248"/>
    <w:rsid w:val="00547A02"/>
    <w:rsid w:val="005506A5"/>
    <w:rsid w:val="00551451"/>
    <w:rsid w:val="00552F37"/>
    <w:rsid w:val="00554576"/>
    <w:rsid w:val="00554BFF"/>
    <w:rsid w:val="00555259"/>
    <w:rsid w:val="0055769B"/>
    <w:rsid w:val="00560E58"/>
    <w:rsid w:val="0056450D"/>
    <w:rsid w:val="00564C06"/>
    <w:rsid w:val="005656FD"/>
    <w:rsid w:val="0056619C"/>
    <w:rsid w:val="005708B2"/>
    <w:rsid w:val="00570E13"/>
    <w:rsid w:val="00572B36"/>
    <w:rsid w:val="00573459"/>
    <w:rsid w:val="00575AE6"/>
    <w:rsid w:val="00575D9F"/>
    <w:rsid w:val="00577784"/>
    <w:rsid w:val="005801F2"/>
    <w:rsid w:val="005806F1"/>
    <w:rsid w:val="00580D56"/>
    <w:rsid w:val="00581262"/>
    <w:rsid w:val="005819A9"/>
    <w:rsid w:val="00581A8F"/>
    <w:rsid w:val="0058276A"/>
    <w:rsid w:val="0058282F"/>
    <w:rsid w:val="00582A36"/>
    <w:rsid w:val="00582D98"/>
    <w:rsid w:val="0058301C"/>
    <w:rsid w:val="005840A4"/>
    <w:rsid w:val="005845BF"/>
    <w:rsid w:val="00585DCF"/>
    <w:rsid w:val="0058664A"/>
    <w:rsid w:val="00586713"/>
    <w:rsid w:val="005925AA"/>
    <w:rsid w:val="00592630"/>
    <w:rsid w:val="00592F6A"/>
    <w:rsid w:val="00594038"/>
    <w:rsid w:val="005940CE"/>
    <w:rsid w:val="00594307"/>
    <w:rsid w:val="00594647"/>
    <w:rsid w:val="00594656"/>
    <w:rsid w:val="0059637A"/>
    <w:rsid w:val="0059668F"/>
    <w:rsid w:val="00596710"/>
    <w:rsid w:val="0059723E"/>
    <w:rsid w:val="00597941"/>
    <w:rsid w:val="005A026B"/>
    <w:rsid w:val="005A2D01"/>
    <w:rsid w:val="005A396F"/>
    <w:rsid w:val="005A6502"/>
    <w:rsid w:val="005A6D69"/>
    <w:rsid w:val="005A75F6"/>
    <w:rsid w:val="005A796F"/>
    <w:rsid w:val="005A79F3"/>
    <w:rsid w:val="005B17C8"/>
    <w:rsid w:val="005B1B15"/>
    <w:rsid w:val="005B1CD0"/>
    <w:rsid w:val="005B3F4B"/>
    <w:rsid w:val="005B4DCE"/>
    <w:rsid w:val="005B55BD"/>
    <w:rsid w:val="005B672E"/>
    <w:rsid w:val="005B7319"/>
    <w:rsid w:val="005B7E8A"/>
    <w:rsid w:val="005C0974"/>
    <w:rsid w:val="005C1A69"/>
    <w:rsid w:val="005C2C77"/>
    <w:rsid w:val="005C3BD0"/>
    <w:rsid w:val="005C57C1"/>
    <w:rsid w:val="005C61D8"/>
    <w:rsid w:val="005C6679"/>
    <w:rsid w:val="005C6811"/>
    <w:rsid w:val="005C750F"/>
    <w:rsid w:val="005C7A07"/>
    <w:rsid w:val="005C7F27"/>
    <w:rsid w:val="005D00C7"/>
    <w:rsid w:val="005D2921"/>
    <w:rsid w:val="005D65B5"/>
    <w:rsid w:val="005D6C30"/>
    <w:rsid w:val="005D6DD2"/>
    <w:rsid w:val="005D7721"/>
    <w:rsid w:val="005D79BB"/>
    <w:rsid w:val="005E104C"/>
    <w:rsid w:val="005E1240"/>
    <w:rsid w:val="005E1FEA"/>
    <w:rsid w:val="005E229A"/>
    <w:rsid w:val="005E2D57"/>
    <w:rsid w:val="005E44BA"/>
    <w:rsid w:val="005E4589"/>
    <w:rsid w:val="005E5BCD"/>
    <w:rsid w:val="005E6BF4"/>
    <w:rsid w:val="005E7345"/>
    <w:rsid w:val="005E7A63"/>
    <w:rsid w:val="005E7D84"/>
    <w:rsid w:val="005F00BB"/>
    <w:rsid w:val="005F2595"/>
    <w:rsid w:val="005F60B9"/>
    <w:rsid w:val="005F6A88"/>
    <w:rsid w:val="005F70F2"/>
    <w:rsid w:val="005F75E8"/>
    <w:rsid w:val="005F75F9"/>
    <w:rsid w:val="005F7850"/>
    <w:rsid w:val="005F79F3"/>
    <w:rsid w:val="00601254"/>
    <w:rsid w:val="00601FC5"/>
    <w:rsid w:val="00602064"/>
    <w:rsid w:val="006020E7"/>
    <w:rsid w:val="00603E79"/>
    <w:rsid w:val="00603FA6"/>
    <w:rsid w:val="00607BE6"/>
    <w:rsid w:val="00607C4B"/>
    <w:rsid w:val="006102CB"/>
    <w:rsid w:val="0061075C"/>
    <w:rsid w:val="00610BF6"/>
    <w:rsid w:val="006151C5"/>
    <w:rsid w:val="00615C10"/>
    <w:rsid w:val="00620030"/>
    <w:rsid w:val="00620A11"/>
    <w:rsid w:val="006220BD"/>
    <w:rsid w:val="006224D4"/>
    <w:rsid w:val="006232FC"/>
    <w:rsid w:val="00623DBD"/>
    <w:rsid w:val="00624CC7"/>
    <w:rsid w:val="006278DC"/>
    <w:rsid w:val="00631166"/>
    <w:rsid w:val="0063268A"/>
    <w:rsid w:val="00632DAE"/>
    <w:rsid w:val="006331F4"/>
    <w:rsid w:val="00634B77"/>
    <w:rsid w:val="00634F56"/>
    <w:rsid w:val="006350AA"/>
    <w:rsid w:val="00635301"/>
    <w:rsid w:val="00635CF4"/>
    <w:rsid w:val="00636112"/>
    <w:rsid w:val="00636C51"/>
    <w:rsid w:val="00637BA5"/>
    <w:rsid w:val="00641008"/>
    <w:rsid w:val="00641589"/>
    <w:rsid w:val="00641924"/>
    <w:rsid w:val="00641D3B"/>
    <w:rsid w:val="006434AF"/>
    <w:rsid w:val="00644083"/>
    <w:rsid w:val="0064438C"/>
    <w:rsid w:val="00645EAC"/>
    <w:rsid w:val="00650863"/>
    <w:rsid w:val="00652D45"/>
    <w:rsid w:val="006537FA"/>
    <w:rsid w:val="00653BDF"/>
    <w:rsid w:val="00656823"/>
    <w:rsid w:val="00660967"/>
    <w:rsid w:val="00660AF6"/>
    <w:rsid w:val="006622D6"/>
    <w:rsid w:val="0066248A"/>
    <w:rsid w:val="00663A0E"/>
    <w:rsid w:val="006640F2"/>
    <w:rsid w:val="00664A76"/>
    <w:rsid w:val="00665713"/>
    <w:rsid w:val="00667BF7"/>
    <w:rsid w:val="00670731"/>
    <w:rsid w:val="00670C96"/>
    <w:rsid w:val="00670D83"/>
    <w:rsid w:val="006714E7"/>
    <w:rsid w:val="00672781"/>
    <w:rsid w:val="00673141"/>
    <w:rsid w:val="006741C2"/>
    <w:rsid w:val="00675E06"/>
    <w:rsid w:val="0067763E"/>
    <w:rsid w:val="00680970"/>
    <w:rsid w:val="006815EC"/>
    <w:rsid w:val="006830FD"/>
    <w:rsid w:val="0068677C"/>
    <w:rsid w:val="00687CB1"/>
    <w:rsid w:val="0069054C"/>
    <w:rsid w:val="00690A66"/>
    <w:rsid w:val="00691B99"/>
    <w:rsid w:val="00692ADD"/>
    <w:rsid w:val="00695ADF"/>
    <w:rsid w:val="006966AB"/>
    <w:rsid w:val="00696B58"/>
    <w:rsid w:val="00697CF2"/>
    <w:rsid w:val="00697F9B"/>
    <w:rsid w:val="006A0964"/>
    <w:rsid w:val="006A1738"/>
    <w:rsid w:val="006A2382"/>
    <w:rsid w:val="006A24A5"/>
    <w:rsid w:val="006A2EA4"/>
    <w:rsid w:val="006A3A5B"/>
    <w:rsid w:val="006A4D42"/>
    <w:rsid w:val="006A57A0"/>
    <w:rsid w:val="006A5BD6"/>
    <w:rsid w:val="006A7D80"/>
    <w:rsid w:val="006B06BA"/>
    <w:rsid w:val="006B1E54"/>
    <w:rsid w:val="006B4D0C"/>
    <w:rsid w:val="006B4DBE"/>
    <w:rsid w:val="006B6986"/>
    <w:rsid w:val="006B7BBE"/>
    <w:rsid w:val="006C13F7"/>
    <w:rsid w:val="006C16A7"/>
    <w:rsid w:val="006C30C7"/>
    <w:rsid w:val="006C35CF"/>
    <w:rsid w:val="006C4372"/>
    <w:rsid w:val="006C55AD"/>
    <w:rsid w:val="006C565C"/>
    <w:rsid w:val="006C5C2C"/>
    <w:rsid w:val="006C738C"/>
    <w:rsid w:val="006D0318"/>
    <w:rsid w:val="006D3859"/>
    <w:rsid w:val="006D4AD7"/>
    <w:rsid w:val="006D65D0"/>
    <w:rsid w:val="006D7986"/>
    <w:rsid w:val="006D7A45"/>
    <w:rsid w:val="006D7F62"/>
    <w:rsid w:val="006E733F"/>
    <w:rsid w:val="006F0A6F"/>
    <w:rsid w:val="006F2B37"/>
    <w:rsid w:val="006F3388"/>
    <w:rsid w:val="006F3E9B"/>
    <w:rsid w:val="006F40B6"/>
    <w:rsid w:val="006F4EB1"/>
    <w:rsid w:val="006F518C"/>
    <w:rsid w:val="006F55F5"/>
    <w:rsid w:val="006F5D22"/>
    <w:rsid w:val="006F6B14"/>
    <w:rsid w:val="006F6B74"/>
    <w:rsid w:val="00700B1E"/>
    <w:rsid w:val="00701A4D"/>
    <w:rsid w:val="00702590"/>
    <w:rsid w:val="00702B13"/>
    <w:rsid w:val="00702FAC"/>
    <w:rsid w:val="0070363B"/>
    <w:rsid w:val="0070383F"/>
    <w:rsid w:val="0070491F"/>
    <w:rsid w:val="00705209"/>
    <w:rsid w:val="007056A2"/>
    <w:rsid w:val="00707BDB"/>
    <w:rsid w:val="00711F1E"/>
    <w:rsid w:val="00712780"/>
    <w:rsid w:val="00720159"/>
    <w:rsid w:val="007204E4"/>
    <w:rsid w:val="00723B7A"/>
    <w:rsid w:val="007263FE"/>
    <w:rsid w:val="007270E7"/>
    <w:rsid w:val="00730189"/>
    <w:rsid w:val="00730CAF"/>
    <w:rsid w:val="007344C9"/>
    <w:rsid w:val="007347A7"/>
    <w:rsid w:val="0073556B"/>
    <w:rsid w:val="00740C1E"/>
    <w:rsid w:val="0074105D"/>
    <w:rsid w:val="0074167A"/>
    <w:rsid w:val="00742E49"/>
    <w:rsid w:val="007438CA"/>
    <w:rsid w:val="007449A3"/>
    <w:rsid w:val="00744A0A"/>
    <w:rsid w:val="007463FB"/>
    <w:rsid w:val="00746A84"/>
    <w:rsid w:val="0075166C"/>
    <w:rsid w:val="00751705"/>
    <w:rsid w:val="00751754"/>
    <w:rsid w:val="00751F0B"/>
    <w:rsid w:val="0075218B"/>
    <w:rsid w:val="00753AD5"/>
    <w:rsid w:val="007542E6"/>
    <w:rsid w:val="00754C97"/>
    <w:rsid w:val="00755899"/>
    <w:rsid w:val="00761D37"/>
    <w:rsid w:val="0076302C"/>
    <w:rsid w:val="007637EA"/>
    <w:rsid w:val="00765C06"/>
    <w:rsid w:val="00765F99"/>
    <w:rsid w:val="00766955"/>
    <w:rsid w:val="00766A3C"/>
    <w:rsid w:val="00767974"/>
    <w:rsid w:val="00770762"/>
    <w:rsid w:val="0077379F"/>
    <w:rsid w:val="00773981"/>
    <w:rsid w:val="00773FEC"/>
    <w:rsid w:val="00775DD3"/>
    <w:rsid w:val="007767C9"/>
    <w:rsid w:val="00780FA0"/>
    <w:rsid w:val="00781745"/>
    <w:rsid w:val="007826BB"/>
    <w:rsid w:val="00783283"/>
    <w:rsid w:val="00783608"/>
    <w:rsid w:val="007840B4"/>
    <w:rsid w:val="007843FC"/>
    <w:rsid w:val="00785994"/>
    <w:rsid w:val="00785F6C"/>
    <w:rsid w:val="00785FBA"/>
    <w:rsid w:val="007873D8"/>
    <w:rsid w:val="00790D1D"/>
    <w:rsid w:val="00790F2C"/>
    <w:rsid w:val="00791802"/>
    <w:rsid w:val="00793B62"/>
    <w:rsid w:val="00793E4E"/>
    <w:rsid w:val="00794D8A"/>
    <w:rsid w:val="00795283"/>
    <w:rsid w:val="007966FF"/>
    <w:rsid w:val="00797B18"/>
    <w:rsid w:val="007A0D5D"/>
    <w:rsid w:val="007A44CE"/>
    <w:rsid w:val="007B04F6"/>
    <w:rsid w:val="007B0900"/>
    <w:rsid w:val="007B215D"/>
    <w:rsid w:val="007B2B01"/>
    <w:rsid w:val="007B3FBA"/>
    <w:rsid w:val="007B40F2"/>
    <w:rsid w:val="007B4A4F"/>
    <w:rsid w:val="007B4DFE"/>
    <w:rsid w:val="007B5536"/>
    <w:rsid w:val="007C378C"/>
    <w:rsid w:val="007C3C94"/>
    <w:rsid w:val="007C4447"/>
    <w:rsid w:val="007C729A"/>
    <w:rsid w:val="007C7682"/>
    <w:rsid w:val="007D073A"/>
    <w:rsid w:val="007D11D6"/>
    <w:rsid w:val="007D284A"/>
    <w:rsid w:val="007D2BC1"/>
    <w:rsid w:val="007D4DA5"/>
    <w:rsid w:val="007D7E4C"/>
    <w:rsid w:val="007E024A"/>
    <w:rsid w:val="007E06FA"/>
    <w:rsid w:val="007E18C9"/>
    <w:rsid w:val="007E2697"/>
    <w:rsid w:val="007E2A7F"/>
    <w:rsid w:val="007E483F"/>
    <w:rsid w:val="007E6790"/>
    <w:rsid w:val="007E6B8A"/>
    <w:rsid w:val="007F0867"/>
    <w:rsid w:val="007F2940"/>
    <w:rsid w:val="007F2AEA"/>
    <w:rsid w:val="007F5EF0"/>
    <w:rsid w:val="007F6182"/>
    <w:rsid w:val="007F6558"/>
    <w:rsid w:val="007F67FB"/>
    <w:rsid w:val="007F6CC0"/>
    <w:rsid w:val="007F76FB"/>
    <w:rsid w:val="007F7812"/>
    <w:rsid w:val="008010FB"/>
    <w:rsid w:val="0080314B"/>
    <w:rsid w:val="00803B5C"/>
    <w:rsid w:val="00804D54"/>
    <w:rsid w:val="00806BF0"/>
    <w:rsid w:val="008125C9"/>
    <w:rsid w:val="008125D7"/>
    <w:rsid w:val="008127E5"/>
    <w:rsid w:val="00812B3D"/>
    <w:rsid w:val="00814E18"/>
    <w:rsid w:val="00815E40"/>
    <w:rsid w:val="0081780B"/>
    <w:rsid w:val="00817911"/>
    <w:rsid w:val="00817B99"/>
    <w:rsid w:val="00821221"/>
    <w:rsid w:val="0082217A"/>
    <w:rsid w:val="008228DE"/>
    <w:rsid w:val="008246BF"/>
    <w:rsid w:val="008259B4"/>
    <w:rsid w:val="00825CF4"/>
    <w:rsid w:val="008275C7"/>
    <w:rsid w:val="008309D4"/>
    <w:rsid w:val="00830A2B"/>
    <w:rsid w:val="00830A3A"/>
    <w:rsid w:val="00830CF3"/>
    <w:rsid w:val="00831CE4"/>
    <w:rsid w:val="00831D9E"/>
    <w:rsid w:val="00831E6E"/>
    <w:rsid w:val="00832B9E"/>
    <w:rsid w:val="00833001"/>
    <w:rsid w:val="00834436"/>
    <w:rsid w:val="008345A4"/>
    <w:rsid w:val="00834D6F"/>
    <w:rsid w:val="00835443"/>
    <w:rsid w:val="008354AA"/>
    <w:rsid w:val="008358D9"/>
    <w:rsid w:val="00835DC5"/>
    <w:rsid w:val="0083702F"/>
    <w:rsid w:val="00837288"/>
    <w:rsid w:val="00837AE0"/>
    <w:rsid w:val="00840567"/>
    <w:rsid w:val="00840607"/>
    <w:rsid w:val="00842599"/>
    <w:rsid w:val="008459AC"/>
    <w:rsid w:val="008509E0"/>
    <w:rsid w:val="00851EC3"/>
    <w:rsid w:val="00852EF8"/>
    <w:rsid w:val="0085463A"/>
    <w:rsid w:val="00855357"/>
    <w:rsid w:val="0086157B"/>
    <w:rsid w:val="00861762"/>
    <w:rsid w:val="008619E4"/>
    <w:rsid w:val="0086291B"/>
    <w:rsid w:val="008637F2"/>
    <w:rsid w:val="00864B8D"/>
    <w:rsid w:val="00864FFA"/>
    <w:rsid w:val="008652E4"/>
    <w:rsid w:val="00865A67"/>
    <w:rsid w:val="00865E78"/>
    <w:rsid w:val="008665E5"/>
    <w:rsid w:val="00866C13"/>
    <w:rsid w:val="008675C4"/>
    <w:rsid w:val="008714F1"/>
    <w:rsid w:val="00872681"/>
    <w:rsid w:val="00873C87"/>
    <w:rsid w:val="00875533"/>
    <w:rsid w:val="008772BB"/>
    <w:rsid w:val="00877EB7"/>
    <w:rsid w:val="00880B1C"/>
    <w:rsid w:val="00881748"/>
    <w:rsid w:val="00881DC7"/>
    <w:rsid w:val="00882086"/>
    <w:rsid w:val="00882199"/>
    <w:rsid w:val="00882503"/>
    <w:rsid w:val="00885B4B"/>
    <w:rsid w:val="008870EB"/>
    <w:rsid w:val="0088761B"/>
    <w:rsid w:val="0088799A"/>
    <w:rsid w:val="00887E2B"/>
    <w:rsid w:val="00892DB7"/>
    <w:rsid w:val="008947C1"/>
    <w:rsid w:val="00894D5E"/>
    <w:rsid w:val="00896B5B"/>
    <w:rsid w:val="008970EE"/>
    <w:rsid w:val="008A0AE4"/>
    <w:rsid w:val="008A1D84"/>
    <w:rsid w:val="008A2B68"/>
    <w:rsid w:val="008A35D1"/>
    <w:rsid w:val="008A3F4F"/>
    <w:rsid w:val="008B016A"/>
    <w:rsid w:val="008B0E82"/>
    <w:rsid w:val="008B0FC2"/>
    <w:rsid w:val="008B2133"/>
    <w:rsid w:val="008B495B"/>
    <w:rsid w:val="008B4996"/>
    <w:rsid w:val="008B4C60"/>
    <w:rsid w:val="008B5644"/>
    <w:rsid w:val="008B5F56"/>
    <w:rsid w:val="008B664C"/>
    <w:rsid w:val="008C122F"/>
    <w:rsid w:val="008C30E1"/>
    <w:rsid w:val="008C3D9C"/>
    <w:rsid w:val="008C4EF2"/>
    <w:rsid w:val="008C50D9"/>
    <w:rsid w:val="008C50E8"/>
    <w:rsid w:val="008C5547"/>
    <w:rsid w:val="008C5C44"/>
    <w:rsid w:val="008C5D8C"/>
    <w:rsid w:val="008C6F33"/>
    <w:rsid w:val="008C774C"/>
    <w:rsid w:val="008C79D8"/>
    <w:rsid w:val="008D16DF"/>
    <w:rsid w:val="008D2A95"/>
    <w:rsid w:val="008D2AB7"/>
    <w:rsid w:val="008D33A2"/>
    <w:rsid w:val="008D578E"/>
    <w:rsid w:val="008D5888"/>
    <w:rsid w:val="008D632E"/>
    <w:rsid w:val="008D69D8"/>
    <w:rsid w:val="008D6E31"/>
    <w:rsid w:val="008E0532"/>
    <w:rsid w:val="008E19DE"/>
    <w:rsid w:val="008E356F"/>
    <w:rsid w:val="008E5BE9"/>
    <w:rsid w:val="008E68C4"/>
    <w:rsid w:val="008F01BC"/>
    <w:rsid w:val="008F046C"/>
    <w:rsid w:val="008F0CED"/>
    <w:rsid w:val="008F3DF0"/>
    <w:rsid w:val="008F4584"/>
    <w:rsid w:val="008F48F4"/>
    <w:rsid w:val="008F4F57"/>
    <w:rsid w:val="008F5511"/>
    <w:rsid w:val="008F630A"/>
    <w:rsid w:val="008F6A9C"/>
    <w:rsid w:val="00903B4C"/>
    <w:rsid w:val="00904031"/>
    <w:rsid w:val="00904BA7"/>
    <w:rsid w:val="00905A5A"/>
    <w:rsid w:val="00906E41"/>
    <w:rsid w:val="00907CAA"/>
    <w:rsid w:val="00907D86"/>
    <w:rsid w:val="00910928"/>
    <w:rsid w:val="009109B0"/>
    <w:rsid w:val="00911A77"/>
    <w:rsid w:val="0091219E"/>
    <w:rsid w:val="00913200"/>
    <w:rsid w:val="00913681"/>
    <w:rsid w:val="00913C2A"/>
    <w:rsid w:val="00913FB6"/>
    <w:rsid w:val="00916657"/>
    <w:rsid w:val="0091761E"/>
    <w:rsid w:val="00921E26"/>
    <w:rsid w:val="009221CD"/>
    <w:rsid w:val="00922F4D"/>
    <w:rsid w:val="00923112"/>
    <w:rsid w:val="0092421F"/>
    <w:rsid w:val="00925627"/>
    <w:rsid w:val="0092588B"/>
    <w:rsid w:val="00925D74"/>
    <w:rsid w:val="00925EB3"/>
    <w:rsid w:val="00927E93"/>
    <w:rsid w:val="009313E5"/>
    <w:rsid w:val="009337DF"/>
    <w:rsid w:val="009347D0"/>
    <w:rsid w:val="009349F1"/>
    <w:rsid w:val="00934A8D"/>
    <w:rsid w:val="009364E6"/>
    <w:rsid w:val="0093673D"/>
    <w:rsid w:val="0093711B"/>
    <w:rsid w:val="00937E61"/>
    <w:rsid w:val="009402C6"/>
    <w:rsid w:val="009414C6"/>
    <w:rsid w:val="009428B5"/>
    <w:rsid w:val="00944431"/>
    <w:rsid w:val="009452EC"/>
    <w:rsid w:val="00947A8E"/>
    <w:rsid w:val="00950A38"/>
    <w:rsid w:val="00952BB8"/>
    <w:rsid w:val="009551F8"/>
    <w:rsid w:val="00955B62"/>
    <w:rsid w:val="00955F18"/>
    <w:rsid w:val="009561D3"/>
    <w:rsid w:val="0095795B"/>
    <w:rsid w:val="0095797F"/>
    <w:rsid w:val="00961563"/>
    <w:rsid w:val="00961B0E"/>
    <w:rsid w:val="00964104"/>
    <w:rsid w:val="00964B64"/>
    <w:rsid w:val="00965EF1"/>
    <w:rsid w:val="00966B8D"/>
    <w:rsid w:val="00970D87"/>
    <w:rsid w:val="00974A42"/>
    <w:rsid w:val="00975A88"/>
    <w:rsid w:val="00975D6C"/>
    <w:rsid w:val="00976DA1"/>
    <w:rsid w:val="00977C86"/>
    <w:rsid w:val="00977D01"/>
    <w:rsid w:val="00977E64"/>
    <w:rsid w:val="0098128C"/>
    <w:rsid w:val="00982095"/>
    <w:rsid w:val="00982BE5"/>
    <w:rsid w:val="00983ACA"/>
    <w:rsid w:val="0098468A"/>
    <w:rsid w:val="00985333"/>
    <w:rsid w:val="00986C43"/>
    <w:rsid w:val="00990822"/>
    <w:rsid w:val="009916D8"/>
    <w:rsid w:val="009920DD"/>
    <w:rsid w:val="0099227B"/>
    <w:rsid w:val="009924C5"/>
    <w:rsid w:val="009925C9"/>
    <w:rsid w:val="0099362D"/>
    <w:rsid w:val="00993CBA"/>
    <w:rsid w:val="00993E75"/>
    <w:rsid w:val="00996B6C"/>
    <w:rsid w:val="00997ED2"/>
    <w:rsid w:val="009A0A5F"/>
    <w:rsid w:val="009A15EB"/>
    <w:rsid w:val="009A3048"/>
    <w:rsid w:val="009A36AB"/>
    <w:rsid w:val="009A3C5F"/>
    <w:rsid w:val="009A49DC"/>
    <w:rsid w:val="009A4A0D"/>
    <w:rsid w:val="009A5B0F"/>
    <w:rsid w:val="009A6B83"/>
    <w:rsid w:val="009B0053"/>
    <w:rsid w:val="009B1325"/>
    <w:rsid w:val="009B1EBF"/>
    <w:rsid w:val="009B2649"/>
    <w:rsid w:val="009B2A29"/>
    <w:rsid w:val="009B2C22"/>
    <w:rsid w:val="009B3069"/>
    <w:rsid w:val="009B30C8"/>
    <w:rsid w:val="009B3618"/>
    <w:rsid w:val="009B477F"/>
    <w:rsid w:val="009B48DE"/>
    <w:rsid w:val="009B54E4"/>
    <w:rsid w:val="009B5DBB"/>
    <w:rsid w:val="009B62AF"/>
    <w:rsid w:val="009B6671"/>
    <w:rsid w:val="009B735B"/>
    <w:rsid w:val="009C0D92"/>
    <w:rsid w:val="009C0F99"/>
    <w:rsid w:val="009C130C"/>
    <w:rsid w:val="009C13AB"/>
    <w:rsid w:val="009C398E"/>
    <w:rsid w:val="009C4718"/>
    <w:rsid w:val="009C4B6A"/>
    <w:rsid w:val="009D12E9"/>
    <w:rsid w:val="009D1C94"/>
    <w:rsid w:val="009E136D"/>
    <w:rsid w:val="009E158D"/>
    <w:rsid w:val="009E18ED"/>
    <w:rsid w:val="009E1BDA"/>
    <w:rsid w:val="009E2F83"/>
    <w:rsid w:val="009E454D"/>
    <w:rsid w:val="009E5501"/>
    <w:rsid w:val="009E5B7E"/>
    <w:rsid w:val="009E6229"/>
    <w:rsid w:val="009E6570"/>
    <w:rsid w:val="009E6DFC"/>
    <w:rsid w:val="009F1B7A"/>
    <w:rsid w:val="009F1E7F"/>
    <w:rsid w:val="009F48E9"/>
    <w:rsid w:val="009F53BC"/>
    <w:rsid w:val="009F577C"/>
    <w:rsid w:val="009F62A8"/>
    <w:rsid w:val="009F7929"/>
    <w:rsid w:val="00A01709"/>
    <w:rsid w:val="00A01DE5"/>
    <w:rsid w:val="00A0410B"/>
    <w:rsid w:val="00A06669"/>
    <w:rsid w:val="00A07D4D"/>
    <w:rsid w:val="00A11BE9"/>
    <w:rsid w:val="00A121CF"/>
    <w:rsid w:val="00A13154"/>
    <w:rsid w:val="00A13E7C"/>
    <w:rsid w:val="00A15B3D"/>
    <w:rsid w:val="00A169EB"/>
    <w:rsid w:val="00A2001E"/>
    <w:rsid w:val="00A21CFC"/>
    <w:rsid w:val="00A21ED1"/>
    <w:rsid w:val="00A231F4"/>
    <w:rsid w:val="00A2358B"/>
    <w:rsid w:val="00A23A77"/>
    <w:rsid w:val="00A23BA1"/>
    <w:rsid w:val="00A24496"/>
    <w:rsid w:val="00A2538E"/>
    <w:rsid w:val="00A25432"/>
    <w:rsid w:val="00A255E6"/>
    <w:rsid w:val="00A263EB"/>
    <w:rsid w:val="00A26815"/>
    <w:rsid w:val="00A273BA"/>
    <w:rsid w:val="00A2786D"/>
    <w:rsid w:val="00A30042"/>
    <w:rsid w:val="00A303EE"/>
    <w:rsid w:val="00A31121"/>
    <w:rsid w:val="00A31E7D"/>
    <w:rsid w:val="00A33F66"/>
    <w:rsid w:val="00A35017"/>
    <w:rsid w:val="00A37136"/>
    <w:rsid w:val="00A375CE"/>
    <w:rsid w:val="00A37E59"/>
    <w:rsid w:val="00A41B08"/>
    <w:rsid w:val="00A45590"/>
    <w:rsid w:val="00A46C5C"/>
    <w:rsid w:val="00A46D7C"/>
    <w:rsid w:val="00A471A3"/>
    <w:rsid w:val="00A51A29"/>
    <w:rsid w:val="00A51AF5"/>
    <w:rsid w:val="00A5269A"/>
    <w:rsid w:val="00A544CC"/>
    <w:rsid w:val="00A56F6F"/>
    <w:rsid w:val="00A570A2"/>
    <w:rsid w:val="00A571D2"/>
    <w:rsid w:val="00A57735"/>
    <w:rsid w:val="00A57CF2"/>
    <w:rsid w:val="00A61280"/>
    <w:rsid w:val="00A61C84"/>
    <w:rsid w:val="00A639CE"/>
    <w:rsid w:val="00A64263"/>
    <w:rsid w:val="00A65B20"/>
    <w:rsid w:val="00A66B7F"/>
    <w:rsid w:val="00A66E99"/>
    <w:rsid w:val="00A71240"/>
    <w:rsid w:val="00A72077"/>
    <w:rsid w:val="00A74519"/>
    <w:rsid w:val="00A7497D"/>
    <w:rsid w:val="00A7608A"/>
    <w:rsid w:val="00A760EA"/>
    <w:rsid w:val="00A77EFC"/>
    <w:rsid w:val="00A80216"/>
    <w:rsid w:val="00A8055C"/>
    <w:rsid w:val="00A84C52"/>
    <w:rsid w:val="00A855D1"/>
    <w:rsid w:val="00A86EFB"/>
    <w:rsid w:val="00A87F3A"/>
    <w:rsid w:val="00A9065F"/>
    <w:rsid w:val="00A915EC"/>
    <w:rsid w:val="00A9280D"/>
    <w:rsid w:val="00A93E8F"/>
    <w:rsid w:val="00A95C0B"/>
    <w:rsid w:val="00A97B18"/>
    <w:rsid w:val="00AA1A31"/>
    <w:rsid w:val="00AA2769"/>
    <w:rsid w:val="00AA3985"/>
    <w:rsid w:val="00AB0742"/>
    <w:rsid w:val="00AB1605"/>
    <w:rsid w:val="00AB1E92"/>
    <w:rsid w:val="00AB1FC9"/>
    <w:rsid w:val="00AB24DE"/>
    <w:rsid w:val="00AB4113"/>
    <w:rsid w:val="00AB5ADF"/>
    <w:rsid w:val="00AC0A6B"/>
    <w:rsid w:val="00AC3422"/>
    <w:rsid w:val="00AC392C"/>
    <w:rsid w:val="00AC4971"/>
    <w:rsid w:val="00AC49EC"/>
    <w:rsid w:val="00AC6E7A"/>
    <w:rsid w:val="00AC76DC"/>
    <w:rsid w:val="00AD08E9"/>
    <w:rsid w:val="00AD702B"/>
    <w:rsid w:val="00AE1FDD"/>
    <w:rsid w:val="00AE2FF9"/>
    <w:rsid w:val="00AE3280"/>
    <w:rsid w:val="00AE3CD3"/>
    <w:rsid w:val="00AE47E7"/>
    <w:rsid w:val="00AE4A21"/>
    <w:rsid w:val="00AE5C8F"/>
    <w:rsid w:val="00AF0504"/>
    <w:rsid w:val="00AF20A3"/>
    <w:rsid w:val="00AF2E4E"/>
    <w:rsid w:val="00AF42CD"/>
    <w:rsid w:val="00AF4458"/>
    <w:rsid w:val="00AF548D"/>
    <w:rsid w:val="00AF5AC9"/>
    <w:rsid w:val="00AF69DA"/>
    <w:rsid w:val="00B00785"/>
    <w:rsid w:val="00B00CCF"/>
    <w:rsid w:val="00B01004"/>
    <w:rsid w:val="00B03E38"/>
    <w:rsid w:val="00B04077"/>
    <w:rsid w:val="00B05A6D"/>
    <w:rsid w:val="00B05CAC"/>
    <w:rsid w:val="00B06001"/>
    <w:rsid w:val="00B06096"/>
    <w:rsid w:val="00B06E82"/>
    <w:rsid w:val="00B12A64"/>
    <w:rsid w:val="00B12EE9"/>
    <w:rsid w:val="00B1347B"/>
    <w:rsid w:val="00B13A36"/>
    <w:rsid w:val="00B152AF"/>
    <w:rsid w:val="00B152D8"/>
    <w:rsid w:val="00B16161"/>
    <w:rsid w:val="00B17606"/>
    <w:rsid w:val="00B179E8"/>
    <w:rsid w:val="00B20074"/>
    <w:rsid w:val="00B200A5"/>
    <w:rsid w:val="00B21894"/>
    <w:rsid w:val="00B23438"/>
    <w:rsid w:val="00B23F20"/>
    <w:rsid w:val="00B25E6F"/>
    <w:rsid w:val="00B25F7F"/>
    <w:rsid w:val="00B26A36"/>
    <w:rsid w:val="00B27C57"/>
    <w:rsid w:val="00B3085B"/>
    <w:rsid w:val="00B34787"/>
    <w:rsid w:val="00B3496A"/>
    <w:rsid w:val="00B36C2B"/>
    <w:rsid w:val="00B404B3"/>
    <w:rsid w:val="00B4071E"/>
    <w:rsid w:val="00B407D3"/>
    <w:rsid w:val="00B41143"/>
    <w:rsid w:val="00B42C5D"/>
    <w:rsid w:val="00B43413"/>
    <w:rsid w:val="00B43417"/>
    <w:rsid w:val="00B438BA"/>
    <w:rsid w:val="00B44043"/>
    <w:rsid w:val="00B440CB"/>
    <w:rsid w:val="00B44274"/>
    <w:rsid w:val="00B4441A"/>
    <w:rsid w:val="00B4559D"/>
    <w:rsid w:val="00B4675E"/>
    <w:rsid w:val="00B46FEA"/>
    <w:rsid w:val="00B500B6"/>
    <w:rsid w:val="00B50B64"/>
    <w:rsid w:val="00B51277"/>
    <w:rsid w:val="00B51951"/>
    <w:rsid w:val="00B51A0F"/>
    <w:rsid w:val="00B52FF2"/>
    <w:rsid w:val="00B532DE"/>
    <w:rsid w:val="00B534C0"/>
    <w:rsid w:val="00B539DA"/>
    <w:rsid w:val="00B53BF5"/>
    <w:rsid w:val="00B54094"/>
    <w:rsid w:val="00B54A13"/>
    <w:rsid w:val="00B56A9F"/>
    <w:rsid w:val="00B56D03"/>
    <w:rsid w:val="00B5716E"/>
    <w:rsid w:val="00B571E1"/>
    <w:rsid w:val="00B603B0"/>
    <w:rsid w:val="00B60AEC"/>
    <w:rsid w:val="00B612B6"/>
    <w:rsid w:val="00B61B2C"/>
    <w:rsid w:val="00B629BE"/>
    <w:rsid w:val="00B635F3"/>
    <w:rsid w:val="00B669D7"/>
    <w:rsid w:val="00B707A6"/>
    <w:rsid w:val="00B708DA"/>
    <w:rsid w:val="00B7099C"/>
    <w:rsid w:val="00B7130D"/>
    <w:rsid w:val="00B72510"/>
    <w:rsid w:val="00B75B85"/>
    <w:rsid w:val="00B75ED8"/>
    <w:rsid w:val="00B76F67"/>
    <w:rsid w:val="00B819A1"/>
    <w:rsid w:val="00B81C28"/>
    <w:rsid w:val="00B82E06"/>
    <w:rsid w:val="00B83FA6"/>
    <w:rsid w:val="00B85E54"/>
    <w:rsid w:val="00B86186"/>
    <w:rsid w:val="00B86C1A"/>
    <w:rsid w:val="00B91488"/>
    <w:rsid w:val="00B9183C"/>
    <w:rsid w:val="00B9309A"/>
    <w:rsid w:val="00B941FF"/>
    <w:rsid w:val="00B94CB5"/>
    <w:rsid w:val="00B95731"/>
    <w:rsid w:val="00B9578C"/>
    <w:rsid w:val="00B95A6C"/>
    <w:rsid w:val="00B97245"/>
    <w:rsid w:val="00B97A63"/>
    <w:rsid w:val="00BA0E6F"/>
    <w:rsid w:val="00BA2B44"/>
    <w:rsid w:val="00BA4AD5"/>
    <w:rsid w:val="00BB123A"/>
    <w:rsid w:val="00BB2BEF"/>
    <w:rsid w:val="00BB2DD8"/>
    <w:rsid w:val="00BB3117"/>
    <w:rsid w:val="00BB41E2"/>
    <w:rsid w:val="00BB4D24"/>
    <w:rsid w:val="00BB5E1C"/>
    <w:rsid w:val="00BB6C76"/>
    <w:rsid w:val="00BB7877"/>
    <w:rsid w:val="00BB7A62"/>
    <w:rsid w:val="00BC0546"/>
    <w:rsid w:val="00BC1995"/>
    <w:rsid w:val="00BC27C9"/>
    <w:rsid w:val="00BC320E"/>
    <w:rsid w:val="00BC41E7"/>
    <w:rsid w:val="00BC4DB2"/>
    <w:rsid w:val="00BC540F"/>
    <w:rsid w:val="00BC6D0F"/>
    <w:rsid w:val="00BC7374"/>
    <w:rsid w:val="00BC79C6"/>
    <w:rsid w:val="00BC7AFF"/>
    <w:rsid w:val="00BD111A"/>
    <w:rsid w:val="00BD28B8"/>
    <w:rsid w:val="00BD32CA"/>
    <w:rsid w:val="00BD57EC"/>
    <w:rsid w:val="00BD5DA7"/>
    <w:rsid w:val="00BD5FA3"/>
    <w:rsid w:val="00BD6437"/>
    <w:rsid w:val="00BD7D07"/>
    <w:rsid w:val="00BE0AD8"/>
    <w:rsid w:val="00BE0DB1"/>
    <w:rsid w:val="00BE120D"/>
    <w:rsid w:val="00BE2093"/>
    <w:rsid w:val="00BE56B3"/>
    <w:rsid w:val="00BF07DF"/>
    <w:rsid w:val="00BF0E80"/>
    <w:rsid w:val="00BF0EFC"/>
    <w:rsid w:val="00BF23D4"/>
    <w:rsid w:val="00BF362C"/>
    <w:rsid w:val="00BF5204"/>
    <w:rsid w:val="00BF52DE"/>
    <w:rsid w:val="00BF60BE"/>
    <w:rsid w:val="00BF7DFB"/>
    <w:rsid w:val="00C004F7"/>
    <w:rsid w:val="00C0078E"/>
    <w:rsid w:val="00C0230F"/>
    <w:rsid w:val="00C02E16"/>
    <w:rsid w:val="00C03C21"/>
    <w:rsid w:val="00C03C45"/>
    <w:rsid w:val="00C050A9"/>
    <w:rsid w:val="00C057A7"/>
    <w:rsid w:val="00C06086"/>
    <w:rsid w:val="00C06EA5"/>
    <w:rsid w:val="00C071BA"/>
    <w:rsid w:val="00C074C0"/>
    <w:rsid w:val="00C1029A"/>
    <w:rsid w:val="00C1150D"/>
    <w:rsid w:val="00C1245F"/>
    <w:rsid w:val="00C124D0"/>
    <w:rsid w:val="00C14560"/>
    <w:rsid w:val="00C146A7"/>
    <w:rsid w:val="00C149AC"/>
    <w:rsid w:val="00C1598B"/>
    <w:rsid w:val="00C2047D"/>
    <w:rsid w:val="00C2169B"/>
    <w:rsid w:val="00C21C14"/>
    <w:rsid w:val="00C2229D"/>
    <w:rsid w:val="00C23E20"/>
    <w:rsid w:val="00C2478E"/>
    <w:rsid w:val="00C3022D"/>
    <w:rsid w:val="00C30B04"/>
    <w:rsid w:val="00C30D8A"/>
    <w:rsid w:val="00C325AB"/>
    <w:rsid w:val="00C32C6C"/>
    <w:rsid w:val="00C34EC7"/>
    <w:rsid w:val="00C3582D"/>
    <w:rsid w:val="00C35BBC"/>
    <w:rsid w:val="00C35F03"/>
    <w:rsid w:val="00C3768E"/>
    <w:rsid w:val="00C401CB"/>
    <w:rsid w:val="00C4181F"/>
    <w:rsid w:val="00C4233A"/>
    <w:rsid w:val="00C425EB"/>
    <w:rsid w:val="00C44C94"/>
    <w:rsid w:val="00C45477"/>
    <w:rsid w:val="00C45678"/>
    <w:rsid w:val="00C50AAA"/>
    <w:rsid w:val="00C51F0E"/>
    <w:rsid w:val="00C523AE"/>
    <w:rsid w:val="00C551F0"/>
    <w:rsid w:val="00C574FF"/>
    <w:rsid w:val="00C57B00"/>
    <w:rsid w:val="00C57B10"/>
    <w:rsid w:val="00C604D6"/>
    <w:rsid w:val="00C60BF9"/>
    <w:rsid w:val="00C64168"/>
    <w:rsid w:val="00C701F2"/>
    <w:rsid w:val="00C704DE"/>
    <w:rsid w:val="00C70B31"/>
    <w:rsid w:val="00C7174F"/>
    <w:rsid w:val="00C73BC3"/>
    <w:rsid w:val="00C75725"/>
    <w:rsid w:val="00C80832"/>
    <w:rsid w:val="00C83B78"/>
    <w:rsid w:val="00C90430"/>
    <w:rsid w:val="00C91FB6"/>
    <w:rsid w:val="00C9294D"/>
    <w:rsid w:val="00C93300"/>
    <w:rsid w:val="00C94E0F"/>
    <w:rsid w:val="00CA0E6E"/>
    <w:rsid w:val="00CA0EF9"/>
    <w:rsid w:val="00CA17BE"/>
    <w:rsid w:val="00CA1D20"/>
    <w:rsid w:val="00CA2496"/>
    <w:rsid w:val="00CA2D90"/>
    <w:rsid w:val="00CA618F"/>
    <w:rsid w:val="00CA65BB"/>
    <w:rsid w:val="00CA6CCF"/>
    <w:rsid w:val="00CA76CE"/>
    <w:rsid w:val="00CA77F7"/>
    <w:rsid w:val="00CB033A"/>
    <w:rsid w:val="00CB0527"/>
    <w:rsid w:val="00CB1B22"/>
    <w:rsid w:val="00CB33FA"/>
    <w:rsid w:val="00CB3755"/>
    <w:rsid w:val="00CB3896"/>
    <w:rsid w:val="00CB54D2"/>
    <w:rsid w:val="00CB6028"/>
    <w:rsid w:val="00CB6702"/>
    <w:rsid w:val="00CB7DB8"/>
    <w:rsid w:val="00CC10BB"/>
    <w:rsid w:val="00CC18F0"/>
    <w:rsid w:val="00CC1FC6"/>
    <w:rsid w:val="00CC2FD2"/>
    <w:rsid w:val="00CC366C"/>
    <w:rsid w:val="00CC3C4C"/>
    <w:rsid w:val="00CC52B9"/>
    <w:rsid w:val="00CD111E"/>
    <w:rsid w:val="00CD1560"/>
    <w:rsid w:val="00CD2FE9"/>
    <w:rsid w:val="00CD333B"/>
    <w:rsid w:val="00CD34FB"/>
    <w:rsid w:val="00CD3674"/>
    <w:rsid w:val="00CD38D2"/>
    <w:rsid w:val="00CD4746"/>
    <w:rsid w:val="00CD594A"/>
    <w:rsid w:val="00CE421C"/>
    <w:rsid w:val="00CE53DC"/>
    <w:rsid w:val="00CE6034"/>
    <w:rsid w:val="00CE6B97"/>
    <w:rsid w:val="00CF17C2"/>
    <w:rsid w:val="00CF1A27"/>
    <w:rsid w:val="00CF1B84"/>
    <w:rsid w:val="00CF253D"/>
    <w:rsid w:val="00CF2FC4"/>
    <w:rsid w:val="00CF5E19"/>
    <w:rsid w:val="00CF69A3"/>
    <w:rsid w:val="00CF6E2B"/>
    <w:rsid w:val="00D00036"/>
    <w:rsid w:val="00D00FBB"/>
    <w:rsid w:val="00D02238"/>
    <w:rsid w:val="00D041B2"/>
    <w:rsid w:val="00D046A9"/>
    <w:rsid w:val="00D048E7"/>
    <w:rsid w:val="00D04C23"/>
    <w:rsid w:val="00D126A5"/>
    <w:rsid w:val="00D14E10"/>
    <w:rsid w:val="00D15A15"/>
    <w:rsid w:val="00D16183"/>
    <w:rsid w:val="00D17891"/>
    <w:rsid w:val="00D17AAA"/>
    <w:rsid w:val="00D20459"/>
    <w:rsid w:val="00D207CC"/>
    <w:rsid w:val="00D20F78"/>
    <w:rsid w:val="00D21583"/>
    <w:rsid w:val="00D247E3"/>
    <w:rsid w:val="00D25462"/>
    <w:rsid w:val="00D258F1"/>
    <w:rsid w:val="00D27465"/>
    <w:rsid w:val="00D274FB"/>
    <w:rsid w:val="00D27F76"/>
    <w:rsid w:val="00D303FE"/>
    <w:rsid w:val="00D30653"/>
    <w:rsid w:val="00D31061"/>
    <w:rsid w:val="00D31E6D"/>
    <w:rsid w:val="00D321F0"/>
    <w:rsid w:val="00D32225"/>
    <w:rsid w:val="00D345FF"/>
    <w:rsid w:val="00D35973"/>
    <w:rsid w:val="00D36AE4"/>
    <w:rsid w:val="00D3787A"/>
    <w:rsid w:val="00D400AE"/>
    <w:rsid w:val="00D41908"/>
    <w:rsid w:val="00D42DF9"/>
    <w:rsid w:val="00D43AC6"/>
    <w:rsid w:val="00D442F9"/>
    <w:rsid w:val="00D454DA"/>
    <w:rsid w:val="00D47541"/>
    <w:rsid w:val="00D52288"/>
    <w:rsid w:val="00D52289"/>
    <w:rsid w:val="00D5256F"/>
    <w:rsid w:val="00D52CDA"/>
    <w:rsid w:val="00D5438D"/>
    <w:rsid w:val="00D54770"/>
    <w:rsid w:val="00D61791"/>
    <w:rsid w:val="00D61ECE"/>
    <w:rsid w:val="00D62C00"/>
    <w:rsid w:val="00D638BF"/>
    <w:rsid w:val="00D639E1"/>
    <w:rsid w:val="00D64310"/>
    <w:rsid w:val="00D64F98"/>
    <w:rsid w:val="00D65717"/>
    <w:rsid w:val="00D67477"/>
    <w:rsid w:val="00D720B7"/>
    <w:rsid w:val="00D72985"/>
    <w:rsid w:val="00D72DD6"/>
    <w:rsid w:val="00D749FA"/>
    <w:rsid w:val="00D75291"/>
    <w:rsid w:val="00D76692"/>
    <w:rsid w:val="00D76C92"/>
    <w:rsid w:val="00D81D40"/>
    <w:rsid w:val="00D821EF"/>
    <w:rsid w:val="00D824EC"/>
    <w:rsid w:val="00D82C10"/>
    <w:rsid w:val="00D82D3C"/>
    <w:rsid w:val="00D82F86"/>
    <w:rsid w:val="00D84109"/>
    <w:rsid w:val="00D8714D"/>
    <w:rsid w:val="00D915AB"/>
    <w:rsid w:val="00D916F8"/>
    <w:rsid w:val="00D9221A"/>
    <w:rsid w:val="00D92648"/>
    <w:rsid w:val="00D93A5A"/>
    <w:rsid w:val="00D947D8"/>
    <w:rsid w:val="00D963C1"/>
    <w:rsid w:val="00D96566"/>
    <w:rsid w:val="00D97143"/>
    <w:rsid w:val="00D97B5D"/>
    <w:rsid w:val="00DA039B"/>
    <w:rsid w:val="00DA0DAD"/>
    <w:rsid w:val="00DA1188"/>
    <w:rsid w:val="00DA1B50"/>
    <w:rsid w:val="00DA2249"/>
    <w:rsid w:val="00DA3085"/>
    <w:rsid w:val="00DA3943"/>
    <w:rsid w:val="00DA4169"/>
    <w:rsid w:val="00DA4287"/>
    <w:rsid w:val="00DA4E55"/>
    <w:rsid w:val="00DA4F31"/>
    <w:rsid w:val="00DA6D0D"/>
    <w:rsid w:val="00DA7556"/>
    <w:rsid w:val="00DB13FC"/>
    <w:rsid w:val="00DB1965"/>
    <w:rsid w:val="00DB1F3C"/>
    <w:rsid w:val="00DB4AC5"/>
    <w:rsid w:val="00DB5302"/>
    <w:rsid w:val="00DB7065"/>
    <w:rsid w:val="00DB745A"/>
    <w:rsid w:val="00DC030F"/>
    <w:rsid w:val="00DC053B"/>
    <w:rsid w:val="00DC22E4"/>
    <w:rsid w:val="00DC2C23"/>
    <w:rsid w:val="00DC2FF1"/>
    <w:rsid w:val="00DC302C"/>
    <w:rsid w:val="00DC34DF"/>
    <w:rsid w:val="00DC3CA7"/>
    <w:rsid w:val="00DC4F0B"/>
    <w:rsid w:val="00DC601F"/>
    <w:rsid w:val="00DC60AC"/>
    <w:rsid w:val="00DC6692"/>
    <w:rsid w:val="00DC7AC9"/>
    <w:rsid w:val="00DC7FFA"/>
    <w:rsid w:val="00DD0569"/>
    <w:rsid w:val="00DD0F45"/>
    <w:rsid w:val="00DD2C0C"/>
    <w:rsid w:val="00DD33CB"/>
    <w:rsid w:val="00DD40A8"/>
    <w:rsid w:val="00DD4108"/>
    <w:rsid w:val="00DD4F38"/>
    <w:rsid w:val="00DD606D"/>
    <w:rsid w:val="00DD6187"/>
    <w:rsid w:val="00DE1034"/>
    <w:rsid w:val="00DE13A9"/>
    <w:rsid w:val="00DE2780"/>
    <w:rsid w:val="00DE282C"/>
    <w:rsid w:val="00DE28ED"/>
    <w:rsid w:val="00DE4280"/>
    <w:rsid w:val="00DE51F8"/>
    <w:rsid w:val="00DE5A35"/>
    <w:rsid w:val="00DE5ED2"/>
    <w:rsid w:val="00DE68E4"/>
    <w:rsid w:val="00DE7C73"/>
    <w:rsid w:val="00DF0435"/>
    <w:rsid w:val="00DF0461"/>
    <w:rsid w:val="00DF085E"/>
    <w:rsid w:val="00DF0A41"/>
    <w:rsid w:val="00DF0DB4"/>
    <w:rsid w:val="00DF1051"/>
    <w:rsid w:val="00DF216B"/>
    <w:rsid w:val="00DF32AD"/>
    <w:rsid w:val="00DF3F05"/>
    <w:rsid w:val="00DF4ADF"/>
    <w:rsid w:val="00DF4B95"/>
    <w:rsid w:val="00DF5DB9"/>
    <w:rsid w:val="00DF65DA"/>
    <w:rsid w:val="00DF6C6D"/>
    <w:rsid w:val="00DF75B6"/>
    <w:rsid w:val="00E00A21"/>
    <w:rsid w:val="00E01703"/>
    <w:rsid w:val="00E0324E"/>
    <w:rsid w:val="00E06224"/>
    <w:rsid w:val="00E06697"/>
    <w:rsid w:val="00E0721C"/>
    <w:rsid w:val="00E07982"/>
    <w:rsid w:val="00E1037B"/>
    <w:rsid w:val="00E10C2F"/>
    <w:rsid w:val="00E110C5"/>
    <w:rsid w:val="00E11393"/>
    <w:rsid w:val="00E12D54"/>
    <w:rsid w:val="00E14E36"/>
    <w:rsid w:val="00E1637C"/>
    <w:rsid w:val="00E1718E"/>
    <w:rsid w:val="00E238CB"/>
    <w:rsid w:val="00E23962"/>
    <w:rsid w:val="00E2551B"/>
    <w:rsid w:val="00E278A8"/>
    <w:rsid w:val="00E3030E"/>
    <w:rsid w:val="00E32E35"/>
    <w:rsid w:val="00E35E8C"/>
    <w:rsid w:val="00E4028D"/>
    <w:rsid w:val="00E402D5"/>
    <w:rsid w:val="00E41AC6"/>
    <w:rsid w:val="00E4231A"/>
    <w:rsid w:val="00E42EA3"/>
    <w:rsid w:val="00E43A5E"/>
    <w:rsid w:val="00E43D03"/>
    <w:rsid w:val="00E4473E"/>
    <w:rsid w:val="00E44B7F"/>
    <w:rsid w:val="00E4501D"/>
    <w:rsid w:val="00E455F2"/>
    <w:rsid w:val="00E4560A"/>
    <w:rsid w:val="00E45D2B"/>
    <w:rsid w:val="00E46283"/>
    <w:rsid w:val="00E46597"/>
    <w:rsid w:val="00E50209"/>
    <w:rsid w:val="00E503AC"/>
    <w:rsid w:val="00E51599"/>
    <w:rsid w:val="00E54E6D"/>
    <w:rsid w:val="00E55C52"/>
    <w:rsid w:val="00E570B3"/>
    <w:rsid w:val="00E57311"/>
    <w:rsid w:val="00E57FFC"/>
    <w:rsid w:val="00E6050C"/>
    <w:rsid w:val="00E6091B"/>
    <w:rsid w:val="00E617E7"/>
    <w:rsid w:val="00E61D0B"/>
    <w:rsid w:val="00E64019"/>
    <w:rsid w:val="00E64176"/>
    <w:rsid w:val="00E64C0E"/>
    <w:rsid w:val="00E65CB7"/>
    <w:rsid w:val="00E65F10"/>
    <w:rsid w:val="00E6606D"/>
    <w:rsid w:val="00E66ACA"/>
    <w:rsid w:val="00E675B8"/>
    <w:rsid w:val="00E67DD9"/>
    <w:rsid w:val="00E70F25"/>
    <w:rsid w:val="00E72824"/>
    <w:rsid w:val="00E754FD"/>
    <w:rsid w:val="00E75FA8"/>
    <w:rsid w:val="00E7617D"/>
    <w:rsid w:val="00E81F8D"/>
    <w:rsid w:val="00E8306B"/>
    <w:rsid w:val="00E836F7"/>
    <w:rsid w:val="00E8403A"/>
    <w:rsid w:val="00E862BC"/>
    <w:rsid w:val="00E86E9A"/>
    <w:rsid w:val="00E901E8"/>
    <w:rsid w:val="00E908F4"/>
    <w:rsid w:val="00E92858"/>
    <w:rsid w:val="00E93A7C"/>
    <w:rsid w:val="00E93C87"/>
    <w:rsid w:val="00E94456"/>
    <w:rsid w:val="00E94FA7"/>
    <w:rsid w:val="00E95973"/>
    <w:rsid w:val="00E96B88"/>
    <w:rsid w:val="00E970C3"/>
    <w:rsid w:val="00E97B43"/>
    <w:rsid w:val="00EA0320"/>
    <w:rsid w:val="00EA06F1"/>
    <w:rsid w:val="00EA152E"/>
    <w:rsid w:val="00EA194D"/>
    <w:rsid w:val="00EA27C7"/>
    <w:rsid w:val="00EA2BC8"/>
    <w:rsid w:val="00EA2C25"/>
    <w:rsid w:val="00EA3CBA"/>
    <w:rsid w:val="00EA3EDF"/>
    <w:rsid w:val="00EA4A48"/>
    <w:rsid w:val="00EA6DA4"/>
    <w:rsid w:val="00EA7E56"/>
    <w:rsid w:val="00EB0A93"/>
    <w:rsid w:val="00EB1024"/>
    <w:rsid w:val="00EB2D67"/>
    <w:rsid w:val="00EB30C2"/>
    <w:rsid w:val="00EB3600"/>
    <w:rsid w:val="00EB3A91"/>
    <w:rsid w:val="00EB48B4"/>
    <w:rsid w:val="00EB5770"/>
    <w:rsid w:val="00EB740A"/>
    <w:rsid w:val="00EB7D5E"/>
    <w:rsid w:val="00EC145E"/>
    <w:rsid w:val="00EC2021"/>
    <w:rsid w:val="00EC2C9D"/>
    <w:rsid w:val="00EC4369"/>
    <w:rsid w:val="00EC62B1"/>
    <w:rsid w:val="00EC7179"/>
    <w:rsid w:val="00EC723A"/>
    <w:rsid w:val="00ED1EF3"/>
    <w:rsid w:val="00ED22E4"/>
    <w:rsid w:val="00ED36CB"/>
    <w:rsid w:val="00ED479D"/>
    <w:rsid w:val="00ED57C4"/>
    <w:rsid w:val="00ED58E6"/>
    <w:rsid w:val="00ED5D32"/>
    <w:rsid w:val="00ED65A7"/>
    <w:rsid w:val="00ED76BA"/>
    <w:rsid w:val="00EE167E"/>
    <w:rsid w:val="00EE170E"/>
    <w:rsid w:val="00EE2270"/>
    <w:rsid w:val="00EE3D72"/>
    <w:rsid w:val="00EE4964"/>
    <w:rsid w:val="00EE5039"/>
    <w:rsid w:val="00EE5A93"/>
    <w:rsid w:val="00EE750F"/>
    <w:rsid w:val="00EE7864"/>
    <w:rsid w:val="00EE7A09"/>
    <w:rsid w:val="00EF19AD"/>
    <w:rsid w:val="00EF4D5A"/>
    <w:rsid w:val="00EF4DE8"/>
    <w:rsid w:val="00EF52FC"/>
    <w:rsid w:val="00EF6CD7"/>
    <w:rsid w:val="00EF7472"/>
    <w:rsid w:val="00F00098"/>
    <w:rsid w:val="00F0053A"/>
    <w:rsid w:val="00F02138"/>
    <w:rsid w:val="00F02ED7"/>
    <w:rsid w:val="00F0413F"/>
    <w:rsid w:val="00F047EB"/>
    <w:rsid w:val="00F05CCC"/>
    <w:rsid w:val="00F062F8"/>
    <w:rsid w:val="00F0789A"/>
    <w:rsid w:val="00F078FF"/>
    <w:rsid w:val="00F1009E"/>
    <w:rsid w:val="00F13C0C"/>
    <w:rsid w:val="00F1639A"/>
    <w:rsid w:val="00F16DB8"/>
    <w:rsid w:val="00F16E1C"/>
    <w:rsid w:val="00F213F6"/>
    <w:rsid w:val="00F21A36"/>
    <w:rsid w:val="00F23116"/>
    <w:rsid w:val="00F23A3E"/>
    <w:rsid w:val="00F23B13"/>
    <w:rsid w:val="00F2474A"/>
    <w:rsid w:val="00F24E62"/>
    <w:rsid w:val="00F250C3"/>
    <w:rsid w:val="00F302C3"/>
    <w:rsid w:val="00F3184F"/>
    <w:rsid w:val="00F31DBE"/>
    <w:rsid w:val="00F31EE6"/>
    <w:rsid w:val="00F32AC4"/>
    <w:rsid w:val="00F33606"/>
    <w:rsid w:val="00F33C23"/>
    <w:rsid w:val="00F340D7"/>
    <w:rsid w:val="00F35252"/>
    <w:rsid w:val="00F363A3"/>
    <w:rsid w:val="00F368F9"/>
    <w:rsid w:val="00F3700D"/>
    <w:rsid w:val="00F3711C"/>
    <w:rsid w:val="00F40998"/>
    <w:rsid w:val="00F41B76"/>
    <w:rsid w:val="00F42BCE"/>
    <w:rsid w:val="00F42CBC"/>
    <w:rsid w:val="00F448E8"/>
    <w:rsid w:val="00F52FC5"/>
    <w:rsid w:val="00F55914"/>
    <w:rsid w:val="00F567EF"/>
    <w:rsid w:val="00F57582"/>
    <w:rsid w:val="00F57A81"/>
    <w:rsid w:val="00F601FF"/>
    <w:rsid w:val="00F63688"/>
    <w:rsid w:val="00F64006"/>
    <w:rsid w:val="00F658C0"/>
    <w:rsid w:val="00F658D3"/>
    <w:rsid w:val="00F65B9E"/>
    <w:rsid w:val="00F66B13"/>
    <w:rsid w:val="00F66B20"/>
    <w:rsid w:val="00F66C72"/>
    <w:rsid w:val="00F726E8"/>
    <w:rsid w:val="00F72B83"/>
    <w:rsid w:val="00F72DEE"/>
    <w:rsid w:val="00F72F1A"/>
    <w:rsid w:val="00F763DE"/>
    <w:rsid w:val="00F76B1E"/>
    <w:rsid w:val="00F812FD"/>
    <w:rsid w:val="00F813EC"/>
    <w:rsid w:val="00F8206A"/>
    <w:rsid w:val="00F829A7"/>
    <w:rsid w:val="00F830A9"/>
    <w:rsid w:val="00F83BAC"/>
    <w:rsid w:val="00F84F0C"/>
    <w:rsid w:val="00F859EC"/>
    <w:rsid w:val="00F86584"/>
    <w:rsid w:val="00F86F1E"/>
    <w:rsid w:val="00F873B3"/>
    <w:rsid w:val="00F908D0"/>
    <w:rsid w:val="00F9134E"/>
    <w:rsid w:val="00F9170D"/>
    <w:rsid w:val="00F930BE"/>
    <w:rsid w:val="00F94136"/>
    <w:rsid w:val="00F97C3A"/>
    <w:rsid w:val="00FA1761"/>
    <w:rsid w:val="00FA1D16"/>
    <w:rsid w:val="00FA2355"/>
    <w:rsid w:val="00FA2C39"/>
    <w:rsid w:val="00FA53D1"/>
    <w:rsid w:val="00FA6488"/>
    <w:rsid w:val="00FA74BA"/>
    <w:rsid w:val="00FB389D"/>
    <w:rsid w:val="00FB40B3"/>
    <w:rsid w:val="00FB4171"/>
    <w:rsid w:val="00FB4507"/>
    <w:rsid w:val="00FB4BBD"/>
    <w:rsid w:val="00FC051D"/>
    <w:rsid w:val="00FC075F"/>
    <w:rsid w:val="00FC0C8C"/>
    <w:rsid w:val="00FC0F6D"/>
    <w:rsid w:val="00FC1DCF"/>
    <w:rsid w:val="00FC2145"/>
    <w:rsid w:val="00FC47F4"/>
    <w:rsid w:val="00FC4A97"/>
    <w:rsid w:val="00FC4CDF"/>
    <w:rsid w:val="00FC50C9"/>
    <w:rsid w:val="00FC5650"/>
    <w:rsid w:val="00FC6476"/>
    <w:rsid w:val="00FC7C32"/>
    <w:rsid w:val="00FD07BE"/>
    <w:rsid w:val="00FD090B"/>
    <w:rsid w:val="00FD2750"/>
    <w:rsid w:val="00FD2CF6"/>
    <w:rsid w:val="00FD4405"/>
    <w:rsid w:val="00FD5450"/>
    <w:rsid w:val="00FD55E4"/>
    <w:rsid w:val="00FD6A67"/>
    <w:rsid w:val="00FD7A91"/>
    <w:rsid w:val="00FE03E0"/>
    <w:rsid w:val="00FE0678"/>
    <w:rsid w:val="00FE16AB"/>
    <w:rsid w:val="00FE23FD"/>
    <w:rsid w:val="00FE3D65"/>
    <w:rsid w:val="00FE47CE"/>
    <w:rsid w:val="00FE5254"/>
    <w:rsid w:val="00FE59F8"/>
    <w:rsid w:val="00FE68EB"/>
    <w:rsid w:val="00FF09A7"/>
    <w:rsid w:val="00FF17FC"/>
    <w:rsid w:val="00FF27CA"/>
    <w:rsid w:val="00FF5A6D"/>
    <w:rsid w:val="00FF62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666">
      <o:colormenu v:ext="edit" strokecolor="none [3213]"/>
    </o:shapedefaults>
    <o:shapelayout v:ext="edit">
      <o:idmap v:ext="edit" data="1"/>
      <o:regrouptable v:ext="edit">
        <o:entry new="1" old="0"/>
        <o:entry new="2"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DC2"/>
    <w:pPr>
      <w:jc w:val="both"/>
    </w:pPr>
    <w:rPr>
      <w:rFonts w:ascii="Times New Roman" w:hAnsi="Times New Roman" w:cs="Mangal"/>
      <w:sz w:val="24"/>
    </w:rPr>
  </w:style>
  <w:style w:type="paragraph" w:styleId="Heading1">
    <w:name w:val="heading 1"/>
    <w:basedOn w:val="Normal"/>
    <w:next w:val="Normal"/>
    <w:link w:val="Heading1Char"/>
    <w:autoRedefine/>
    <w:uiPriority w:val="9"/>
    <w:qFormat/>
    <w:rsid w:val="006A2EA4"/>
    <w:pPr>
      <w:keepNext/>
      <w:keepLines/>
      <w:spacing w:before="480" w:after="0" w:line="360" w:lineRule="auto"/>
      <w:jc w:val="left"/>
      <w:outlineLvl w:val="0"/>
    </w:pPr>
    <w:rPr>
      <w:rFonts w:eastAsiaTheme="majorEastAsia" w:cstheme="majorBidi"/>
      <w:b/>
      <w:bCs/>
      <w:color w:val="000000" w:themeColor="text1"/>
      <w:sz w:val="32"/>
      <w:szCs w:val="25"/>
    </w:rPr>
  </w:style>
  <w:style w:type="paragraph" w:styleId="Heading2">
    <w:name w:val="heading 2"/>
    <w:basedOn w:val="Normal"/>
    <w:next w:val="Normal"/>
    <w:link w:val="Heading2Char"/>
    <w:autoRedefine/>
    <w:uiPriority w:val="9"/>
    <w:unhideWhenUsed/>
    <w:qFormat/>
    <w:rsid w:val="00830A2B"/>
    <w:pPr>
      <w:keepNext/>
      <w:keepLines/>
      <w:numPr>
        <w:ilvl w:val="1"/>
        <w:numId w:val="37"/>
      </w:numPr>
      <w:spacing w:before="320" w:after="120" w:line="360" w:lineRule="auto"/>
      <w:outlineLvl w:val="1"/>
    </w:pPr>
    <w:rPr>
      <w:rFonts w:eastAsiaTheme="majorEastAsia" w:cstheme="majorBidi"/>
      <w:b/>
      <w:bCs/>
      <w:color w:val="000000" w:themeColor="text1"/>
      <w:sz w:val="28"/>
      <w:szCs w:val="23"/>
    </w:rPr>
  </w:style>
  <w:style w:type="paragraph" w:styleId="Heading3">
    <w:name w:val="heading 3"/>
    <w:basedOn w:val="Normal"/>
    <w:link w:val="Heading3Char"/>
    <w:autoRedefine/>
    <w:uiPriority w:val="9"/>
    <w:qFormat/>
    <w:rsid w:val="00CA76CE"/>
    <w:pPr>
      <w:spacing w:before="100" w:beforeAutospacing="1" w:after="100" w:afterAutospacing="1" w:line="360" w:lineRule="auto"/>
      <w:outlineLvl w:val="2"/>
    </w:pPr>
    <w:rPr>
      <w:rFonts w:eastAsia="Symbol" w:cs="Times New Roman"/>
      <w:b/>
      <w:bCs/>
      <w:szCs w:val="27"/>
    </w:rPr>
  </w:style>
  <w:style w:type="paragraph" w:styleId="Heading4">
    <w:name w:val="heading 4"/>
    <w:basedOn w:val="Normal"/>
    <w:next w:val="Normal"/>
    <w:link w:val="Heading4Char"/>
    <w:uiPriority w:val="9"/>
    <w:unhideWhenUsed/>
    <w:qFormat/>
    <w:rsid w:val="003620C0"/>
    <w:pPr>
      <w:keepNext/>
      <w:keepLines/>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unhideWhenUsed/>
    <w:qFormat/>
    <w:rsid w:val="00502EBE"/>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02EBE"/>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02EBE"/>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02EBE"/>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18"/>
    </w:rPr>
  </w:style>
  <w:style w:type="paragraph" w:styleId="Heading9">
    <w:name w:val="heading 9"/>
    <w:basedOn w:val="Normal"/>
    <w:next w:val="Normal"/>
    <w:link w:val="Heading9Char"/>
    <w:uiPriority w:val="9"/>
    <w:semiHidden/>
    <w:unhideWhenUsed/>
    <w:qFormat/>
    <w:rsid w:val="00502EBE"/>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C1486"/>
    <w:rPr>
      <w:rFonts w:ascii="Bold" w:hAnsi="Bold" w:hint="default"/>
      <w:b/>
      <w:bCs/>
      <w:i w:val="0"/>
      <w:iCs w:val="0"/>
      <w:color w:val="000000"/>
      <w:sz w:val="36"/>
      <w:szCs w:val="36"/>
    </w:rPr>
  </w:style>
  <w:style w:type="character" w:customStyle="1" w:styleId="fontstyle21">
    <w:name w:val="fontstyle21"/>
    <w:basedOn w:val="DefaultParagraphFont"/>
    <w:rsid w:val="002C1486"/>
    <w:rPr>
      <w:rFonts w:ascii="Calibri" w:hAnsi="Calibri" w:cs="Calibri" w:hint="default"/>
      <w:b w:val="0"/>
      <w:bCs w:val="0"/>
      <w:i w:val="0"/>
      <w:iCs w:val="0"/>
      <w:color w:val="000000"/>
      <w:sz w:val="24"/>
      <w:szCs w:val="24"/>
    </w:rPr>
  </w:style>
  <w:style w:type="character" w:customStyle="1" w:styleId="fontstyle31">
    <w:name w:val="fontstyle31"/>
    <w:basedOn w:val="DefaultParagraphFont"/>
    <w:rsid w:val="002C1486"/>
    <w:rPr>
      <w:rFonts w:ascii="Calibri" w:hAnsi="Calibri" w:cs="Calibri" w:hint="default"/>
      <w:b/>
      <w:bCs/>
      <w:i w:val="0"/>
      <w:iCs w:val="0"/>
      <w:color w:val="000000"/>
      <w:sz w:val="24"/>
      <w:szCs w:val="24"/>
    </w:rPr>
  </w:style>
  <w:style w:type="paragraph" w:styleId="BalloonText">
    <w:name w:val="Balloon Text"/>
    <w:basedOn w:val="Normal"/>
    <w:link w:val="BalloonTextChar"/>
    <w:uiPriority w:val="99"/>
    <w:semiHidden/>
    <w:unhideWhenUsed/>
    <w:rsid w:val="002C1486"/>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2C1486"/>
    <w:rPr>
      <w:rFonts w:ascii="Tahoma" w:hAnsi="Tahoma" w:cs="Tahoma"/>
      <w:sz w:val="16"/>
      <w:szCs w:val="14"/>
    </w:rPr>
  </w:style>
  <w:style w:type="character" w:customStyle="1" w:styleId="Heading3Char">
    <w:name w:val="Heading 3 Char"/>
    <w:basedOn w:val="DefaultParagraphFont"/>
    <w:link w:val="Heading3"/>
    <w:uiPriority w:val="9"/>
    <w:rsid w:val="00CA76CE"/>
    <w:rPr>
      <w:rFonts w:ascii="Times New Roman" w:eastAsia="Symbol" w:hAnsi="Times New Roman" w:cs="Times New Roman"/>
      <w:b/>
      <w:bCs/>
      <w:sz w:val="24"/>
      <w:szCs w:val="27"/>
    </w:rPr>
  </w:style>
  <w:style w:type="paragraph" w:styleId="NormalWeb">
    <w:name w:val="Normal (Web)"/>
    <w:basedOn w:val="Normal"/>
    <w:uiPriority w:val="99"/>
    <w:unhideWhenUsed/>
    <w:rsid w:val="00582A36"/>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582A36"/>
    <w:pPr>
      <w:ind w:left="720"/>
      <w:contextualSpacing/>
    </w:pPr>
  </w:style>
  <w:style w:type="character" w:styleId="Hyperlink">
    <w:name w:val="Hyperlink"/>
    <w:basedOn w:val="DefaultParagraphFont"/>
    <w:uiPriority w:val="99"/>
    <w:unhideWhenUsed/>
    <w:rsid w:val="00C90430"/>
    <w:rPr>
      <w:color w:val="0000FF" w:themeColor="hyperlink"/>
      <w:u w:val="single"/>
    </w:rPr>
  </w:style>
  <w:style w:type="paragraph" w:styleId="Header">
    <w:name w:val="header"/>
    <w:basedOn w:val="Normal"/>
    <w:link w:val="HeaderChar"/>
    <w:uiPriority w:val="99"/>
    <w:unhideWhenUsed/>
    <w:rsid w:val="00A802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216"/>
    <w:rPr>
      <w:rFonts w:cs="Mangal"/>
    </w:rPr>
  </w:style>
  <w:style w:type="paragraph" w:styleId="Footer">
    <w:name w:val="footer"/>
    <w:basedOn w:val="Normal"/>
    <w:link w:val="FooterChar"/>
    <w:uiPriority w:val="99"/>
    <w:unhideWhenUsed/>
    <w:rsid w:val="00A802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216"/>
    <w:rPr>
      <w:rFonts w:cs="Mangal"/>
    </w:rPr>
  </w:style>
  <w:style w:type="character" w:customStyle="1" w:styleId="Heading1Char">
    <w:name w:val="Heading 1 Char"/>
    <w:basedOn w:val="DefaultParagraphFont"/>
    <w:link w:val="Heading1"/>
    <w:uiPriority w:val="9"/>
    <w:rsid w:val="006A2EA4"/>
    <w:rPr>
      <w:rFonts w:ascii="Times New Roman" w:eastAsiaTheme="majorEastAsia" w:hAnsi="Times New Roman" w:cstheme="majorBidi"/>
      <w:b/>
      <w:bCs/>
      <w:color w:val="000000" w:themeColor="text1"/>
      <w:sz w:val="32"/>
      <w:szCs w:val="25"/>
    </w:rPr>
  </w:style>
  <w:style w:type="paragraph" w:styleId="TOCHeading">
    <w:name w:val="TOC Heading"/>
    <w:basedOn w:val="Heading1"/>
    <w:next w:val="Normal"/>
    <w:uiPriority w:val="39"/>
    <w:unhideWhenUsed/>
    <w:qFormat/>
    <w:rsid w:val="00242F46"/>
    <w:pPr>
      <w:outlineLvl w:val="9"/>
    </w:pPr>
    <w:rPr>
      <w:szCs w:val="28"/>
      <w:lang w:bidi="ar-SA"/>
    </w:rPr>
  </w:style>
  <w:style w:type="character" w:customStyle="1" w:styleId="Heading2Char">
    <w:name w:val="Heading 2 Char"/>
    <w:basedOn w:val="DefaultParagraphFont"/>
    <w:link w:val="Heading2"/>
    <w:uiPriority w:val="9"/>
    <w:rsid w:val="00830A2B"/>
    <w:rPr>
      <w:rFonts w:ascii="Times New Roman" w:eastAsiaTheme="majorEastAsia" w:hAnsi="Times New Roman" w:cstheme="majorBidi"/>
      <w:b/>
      <w:bCs/>
      <w:color w:val="000000" w:themeColor="text1"/>
      <w:sz w:val="28"/>
      <w:szCs w:val="23"/>
    </w:rPr>
  </w:style>
  <w:style w:type="paragraph" w:styleId="TOC1">
    <w:name w:val="toc 1"/>
    <w:basedOn w:val="Normal"/>
    <w:next w:val="Normal"/>
    <w:autoRedefine/>
    <w:uiPriority w:val="39"/>
    <w:unhideWhenUsed/>
    <w:rsid w:val="000034F5"/>
    <w:pPr>
      <w:spacing w:after="100"/>
    </w:pPr>
  </w:style>
  <w:style w:type="character" w:customStyle="1" w:styleId="Heading4Char">
    <w:name w:val="Heading 4 Char"/>
    <w:basedOn w:val="DefaultParagraphFont"/>
    <w:link w:val="Heading4"/>
    <w:uiPriority w:val="9"/>
    <w:rsid w:val="005407F8"/>
    <w:rPr>
      <w:rFonts w:ascii="Times New Roman" w:eastAsiaTheme="majorEastAsia" w:hAnsi="Times New Roman" w:cstheme="majorBidi"/>
      <w:b/>
      <w:bCs/>
      <w:iCs/>
      <w:color w:val="000000" w:themeColor="text1"/>
      <w:sz w:val="24"/>
    </w:rPr>
  </w:style>
  <w:style w:type="character" w:customStyle="1" w:styleId="Heading5Char">
    <w:name w:val="Heading 5 Char"/>
    <w:basedOn w:val="DefaultParagraphFont"/>
    <w:link w:val="Heading5"/>
    <w:uiPriority w:val="9"/>
    <w:rsid w:val="00502EB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502EB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502EB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502EBE"/>
    <w:rPr>
      <w:rFonts w:asciiTheme="majorHAnsi" w:eastAsiaTheme="majorEastAsia" w:hAnsiTheme="majorHAnsi" w:cstheme="majorBidi"/>
      <w:color w:val="404040" w:themeColor="text1" w:themeTint="BF"/>
      <w:sz w:val="20"/>
      <w:szCs w:val="18"/>
    </w:rPr>
  </w:style>
  <w:style w:type="character" w:customStyle="1" w:styleId="Heading9Char">
    <w:name w:val="Heading 9 Char"/>
    <w:basedOn w:val="DefaultParagraphFont"/>
    <w:link w:val="Heading9"/>
    <w:uiPriority w:val="9"/>
    <w:semiHidden/>
    <w:rsid w:val="00502EBE"/>
    <w:rPr>
      <w:rFonts w:asciiTheme="majorHAnsi" w:eastAsiaTheme="majorEastAsia" w:hAnsiTheme="majorHAnsi" w:cstheme="majorBidi"/>
      <w:i/>
      <w:iCs/>
      <w:color w:val="404040" w:themeColor="text1" w:themeTint="BF"/>
      <w:sz w:val="20"/>
      <w:szCs w:val="18"/>
    </w:rPr>
  </w:style>
  <w:style w:type="paragraph" w:styleId="TOC2">
    <w:name w:val="toc 2"/>
    <w:basedOn w:val="Normal"/>
    <w:next w:val="Normal"/>
    <w:autoRedefine/>
    <w:uiPriority w:val="39"/>
    <w:unhideWhenUsed/>
    <w:rsid w:val="00837288"/>
    <w:pPr>
      <w:spacing w:after="100"/>
      <w:ind w:left="220"/>
    </w:pPr>
  </w:style>
  <w:style w:type="paragraph" w:styleId="TOC3">
    <w:name w:val="toc 3"/>
    <w:basedOn w:val="Normal"/>
    <w:next w:val="Normal"/>
    <w:autoRedefine/>
    <w:uiPriority w:val="39"/>
    <w:unhideWhenUsed/>
    <w:rsid w:val="00350248"/>
    <w:pPr>
      <w:spacing w:after="100"/>
      <w:ind w:left="440"/>
    </w:pPr>
  </w:style>
  <w:style w:type="paragraph" w:styleId="NoSpacing">
    <w:name w:val="No Spacing"/>
    <w:link w:val="NoSpacingChar"/>
    <w:uiPriority w:val="1"/>
    <w:qFormat/>
    <w:rsid w:val="000D142D"/>
    <w:pPr>
      <w:spacing w:after="0" w:line="240" w:lineRule="auto"/>
    </w:pPr>
    <w:rPr>
      <w:rFonts w:cs="Mangal"/>
    </w:rPr>
  </w:style>
  <w:style w:type="character" w:customStyle="1" w:styleId="button">
    <w:name w:val="button"/>
    <w:basedOn w:val="DefaultParagraphFont"/>
    <w:rsid w:val="005925AA"/>
  </w:style>
  <w:style w:type="character" w:customStyle="1" w:styleId="swpcount">
    <w:name w:val="swp_count"/>
    <w:basedOn w:val="DefaultParagraphFont"/>
    <w:rsid w:val="005925AA"/>
  </w:style>
  <w:style w:type="character" w:customStyle="1" w:styleId="swplabel">
    <w:name w:val="swp_label"/>
    <w:basedOn w:val="DefaultParagraphFont"/>
    <w:rsid w:val="005925AA"/>
  </w:style>
  <w:style w:type="character" w:customStyle="1" w:styleId="swpshare">
    <w:name w:val="swp_share"/>
    <w:basedOn w:val="DefaultParagraphFont"/>
    <w:rsid w:val="005925AA"/>
  </w:style>
  <w:style w:type="character" w:customStyle="1" w:styleId="leavereply">
    <w:name w:val="leave_reply"/>
    <w:basedOn w:val="DefaultParagraphFont"/>
    <w:rsid w:val="005925AA"/>
  </w:style>
  <w:style w:type="paragraph" w:styleId="z-TopofForm">
    <w:name w:val="HTML Top of Form"/>
    <w:basedOn w:val="Normal"/>
    <w:next w:val="Normal"/>
    <w:link w:val="z-TopofFormChar"/>
    <w:hidden/>
    <w:uiPriority w:val="99"/>
    <w:semiHidden/>
    <w:unhideWhenUsed/>
    <w:rsid w:val="005925AA"/>
    <w:pPr>
      <w:pBdr>
        <w:bottom w:val="single" w:sz="6" w:space="1" w:color="auto"/>
      </w:pBdr>
      <w:spacing w:after="0" w:line="240" w:lineRule="auto"/>
      <w:jc w:val="center"/>
    </w:pPr>
    <w:rPr>
      <w:rFonts w:ascii="Arial" w:eastAsia="Times New Roman" w:hAnsi="Arial" w:cs="Arial"/>
      <w:vanish/>
      <w:sz w:val="16"/>
      <w:szCs w:val="14"/>
    </w:rPr>
  </w:style>
  <w:style w:type="character" w:customStyle="1" w:styleId="z-TopofFormChar">
    <w:name w:val="z-Top of Form Char"/>
    <w:basedOn w:val="DefaultParagraphFont"/>
    <w:link w:val="z-TopofForm"/>
    <w:uiPriority w:val="99"/>
    <w:semiHidden/>
    <w:rsid w:val="005925AA"/>
    <w:rPr>
      <w:rFonts w:ascii="Arial" w:eastAsia="Times New Roman" w:hAnsi="Arial" w:cs="Arial"/>
      <w:vanish/>
      <w:sz w:val="16"/>
      <w:szCs w:val="14"/>
    </w:rPr>
  </w:style>
  <w:style w:type="paragraph" w:customStyle="1" w:styleId="comment-notes">
    <w:name w:val="comment-notes"/>
    <w:basedOn w:val="Normal"/>
    <w:rsid w:val="005925AA"/>
    <w:pPr>
      <w:spacing w:before="100" w:beforeAutospacing="1" w:after="100" w:afterAutospacing="1" w:line="240" w:lineRule="auto"/>
    </w:pPr>
    <w:rPr>
      <w:rFonts w:eastAsia="Times New Roman" w:cs="Times New Roman"/>
      <w:szCs w:val="24"/>
    </w:rPr>
  </w:style>
  <w:style w:type="character" w:customStyle="1" w:styleId="required">
    <w:name w:val="required"/>
    <w:basedOn w:val="DefaultParagraphFont"/>
    <w:rsid w:val="005925AA"/>
  </w:style>
  <w:style w:type="paragraph" w:customStyle="1" w:styleId="comment-form-comment">
    <w:name w:val="comment-form-comment"/>
    <w:basedOn w:val="Normal"/>
    <w:rsid w:val="005925AA"/>
    <w:pPr>
      <w:spacing w:before="100" w:beforeAutospacing="1" w:after="100" w:afterAutospacing="1" w:line="240" w:lineRule="auto"/>
    </w:pPr>
    <w:rPr>
      <w:rFonts w:eastAsia="Times New Roman" w:cs="Times New Roman"/>
      <w:szCs w:val="24"/>
    </w:rPr>
  </w:style>
  <w:style w:type="paragraph" w:customStyle="1" w:styleId="comment-form-author">
    <w:name w:val="comment-form-author"/>
    <w:basedOn w:val="Normal"/>
    <w:rsid w:val="005925AA"/>
    <w:pPr>
      <w:spacing w:before="100" w:beforeAutospacing="1" w:after="100" w:afterAutospacing="1" w:line="240" w:lineRule="auto"/>
    </w:pPr>
    <w:rPr>
      <w:rFonts w:eastAsia="Times New Roman" w:cs="Times New Roman"/>
      <w:szCs w:val="24"/>
    </w:rPr>
  </w:style>
  <w:style w:type="paragraph" w:customStyle="1" w:styleId="comment-form-email">
    <w:name w:val="comment-form-email"/>
    <w:basedOn w:val="Normal"/>
    <w:rsid w:val="005925AA"/>
    <w:pPr>
      <w:spacing w:before="100" w:beforeAutospacing="1" w:after="100" w:afterAutospacing="1" w:line="240" w:lineRule="auto"/>
    </w:pPr>
    <w:rPr>
      <w:rFonts w:eastAsia="Times New Roman" w:cs="Times New Roman"/>
      <w:szCs w:val="24"/>
    </w:rPr>
  </w:style>
  <w:style w:type="paragraph" w:customStyle="1" w:styleId="comment-form-url">
    <w:name w:val="comment-form-url"/>
    <w:basedOn w:val="Normal"/>
    <w:rsid w:val="005925AA"/>
    <w:pPr>
      <w:spacing w:before="100" w:beforeAutospacing="1" w:after="100" w:afterAutospacing="1" w:line="240" w:lineRule="auto"/>
    </w:pPr>
    <w:rPr>
      <w:rFonts w:eastAsia="Times New Roman" w:cs="Times New Roman"/>
      <w:szCs w:val="24"/>
    </w:rPr>
  </w:style>
  <w:style w:type="paragraph" w:customStyle="1" w:styleId="form-submit">
    <w:name w:val="form-submit"/>
    <w:basedOn w:val="Normal"/>
    <w:rsid w:val="005925AA"/>
    <w:pPr>
      <w:spacing w:before="100" w:beforeAutospacing="1" w:after="100" w:afterAutospacing="1" w:line="240" w:lineRule="auto"/>
    </w:pPr>
    <w:rPr>
      <w:rFonts w:eastAsia="Times New Roman" w:cs="Times New Roman"/>
      <w:szCs w:val="24"/>
    </w:rPr>
  </w:style>
  <w:style w:type="paragraph" w:styleId="z-BottomofForm">
    <w:name w:val="HTML Bottom of Form"/>
    <w:basedOn w:val="Normal"/>
    <w:next w:val="Normal"/>
    <w:link w:val="z-BottomofFormChar"/>
    <w:hidden/>
    <w:uiPriority w:val="99"/>
    <w:semiHidden/>
    <w:unhideWhenUsed/>
    <w:rsid w:val="005925AA"/>
    <w:pPr>
      <w:pBdr>
        <w:top w:val="single" w:sz="6" w:space="1" w:color="auto"/>
      </w:pBdr>
      <w:spacing w:after="0" w:line="240" w:lineRule="auto"/>
      <w:jc w:val="center"/>
    </w:pPr>
    <w:rPr>
      <w:rFonts w:ascii="Arial" w:eastAsia="Times New Roman" w:hAnsi="Arial" w:cs="Arial"/>
      <w:vanish/>
      <w:sz w:val="16"/>
      <w:szCs w:val="14"/>
    </w:rPr>
  </w:style>
  <w:style w:type="character" w:customStyle="1" w:styleId="z-BottomofFormChar">
    <w:name w:val="z-Bottom of Form Char"/>
    <w:basedOn w:val="DefaultParagraphFont"/>
    <w:link w:val="z-BottomofForm"/>
    <w:uiPriority w:val="99"/>
    <w:semiHidden/>
    <w:rsid w:val="005925AA"/>
    <w:rPr>
      <w:rFonts w:ascii="Arial" w:eastAsia="Times New Roman" w:hAnsi="Arial" w:cs="Arial"/>
      <w:vanish/>
      <w:sz w:val="16"/>
      <w:szCs w:val="14"/>
    </w:rPr>
  </w:style>
  <w:style w:type="table" w:styleId="TableGrid">
    <w:name w:val="Table Grid"/>
    <w:basedOn w:val="TableNormal"/>
    <w:uiPriority w:val="59"/>
    <w:rsid w:val="007E18C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114103"/>
    <w:pPr>
      <w:spacing w:after="0" w:line="240" w:lineRule="auto"/>
    </w:pPr>
    <w:rPr>
      <w:rFonts w:ascii="Tahoma" w:hAnsi="Tahoma" w:cs="Tahoma"/>
      <w:sz w:val="16"/>
      <w:szCs w:val="14"/>
    </w:rPr>
  </w:style>
  <w:style w:type="character" w:customStyle="1" w:styleId="DocumentMapChar">
    <w:name w:val="Document Map Char"/>
    <w:basedOn w:val="DefaultParagraphFont"/>
    <w:link w:val="DocumentMap"/>
    <w:uiPriority w:val="99"/>
    <w:semiHidden/>
    <w:rsid w:val="00114103"/>
    <w:rPr>
      <w:rFonts w:ascii="Tahoma" w:hAnsi="Tahoma" w:cs="Tahoma"/>
      <w:sz w:val="16"/>
      <w:szCs w:val="14"/>
    </w:rPr>
  </w:style>
  <w:style w:type="character" w:styleId="Strong">
    <w:name w:val="Strong"/>
    <w:basedOn w:val="DefaultParagraphFont"/>
    <w:uiPriority w:val="22"/>
    <w:qFormat/>
    <w:rsid w:val="00A263EB"/>
    <w:rPr>
      <w:b/>
      <w:bCs/>
    </w:rPr>
  </w:style>
  <w:style w:type="character" w:customStyle="1" w:styleId="NoSpacingChar">
    <w:name w:val="No Spacing Char"/>
    <w:basedOn w:val="DefaultParagraphFont"/>
    <w:link w:val="NoSpacing"/>
    <w:uiPriority w:val="1"/>
    <w:rsid w:val="009B2649"/>
    <w:rPr>
      <w:rFonts w:cs="Mangal"/>
    </w:rPr>
  </w:style>
  <w:style w:type="table" w:customStyle="1" w:styleId="TableGrid0">
    <w:name w:val="TableGrid"/>
    <w:rsid w:val="0031695B"/>
    <w:pPr>
      <w:spacing w:after="0" w:line="240" w:lineRule="auto"/>
    </w:pPr>
    <w:rPr>
      <w:rFonts w:eastAsiaTheme="minorEastAsia"/>
    </w:rPr>
    <w:tblPr>
      <w:tblCellMar>
        <w:top w:w="0" w:type="dxa"/>
        <w:left w:w="0" w:type="dxa"/>
        <w:bottom w:w="0" w:type="dxa"/>
        <w:right w:w="0" w:type="dxa"/>
      </w:tblCellMar>
    </w:tblPr>
  </w:style>
  <w:style w:type="paragraph" w:styleId="ListBullet">
    <w:name w:val="List Bullet"/>
    <w:basedOn w:val="Normal"/>
    <w:uiPriority w:val="99"/>
    <w:unhideWhenUsed/>
    <w:rsid w:val="005C61D8"/>
    <w:pPr>
      <w:numPr>
        <w:numId w:val="7"/>
      </w:numPr>
      <w:contextualSpacing/>
    </w:pPr>
  </w:style>
  <w:style w:type="numbering" w:customStyle="1" w:styleId="Style1">
    <w:name w:val="Style1"/>
    <w:uiPriority w:val="99"/>
    <w:rsid w:val="002E590D"/>
    <w:pPr>
      <w:numPr>
        <w:numId w:val="8"/>
      </w:numPr>
    </w:pPr>
  </w:style>
  <w:style w:type="paragraph" w:styleId="TOC4">
    <w:name w:val="toc 4"/>
    <w:basedOn w:val="Normal"/>
    <w:next w:val="Normal"/>
    <w:autoRedefine/>
    <w:uiPriority w:val="39"/>
    <w:unhideWhenUsed/>
    <w:rsid w:val="00887E2B"/>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887E2B"/>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887E2B"/>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887E2B"/>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887E2B"/>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887E2B"/>
    <w:pPr>
      <w:spacing w:after="100"/>
      <w:ind w:left="1760"/>
    </w:pPr>
    <w:rPr>
      <w:rFonts w:asciiTheme="minorHAnsi" w:eastAsiaTheme="minorEastAsia" w:hAnsiTheme="minorHAnsi" w:cstheme="minorBidi"/>
      <w:sz w:val="22"/>
    </w:rPr>
  </w:style>
  <w:style w:type="character" w:customStyle="1" w:styleId="hgkelc">
    <w:name w:val="hgkelc"/>
    <w:basedOn w:val="DefaultParagraphFont"/>
    <w:rsid w:val="00F3711C"/>
  </w:style>
  <w:style w:type="character" w:customStyle="1" w:styleId="acopre">
    <w:name w:val="acopre"/>
    <w:basedOn w:val="DefaultParagraphFont"/>
    <w:rsid w:val="004173BA"/>
  </w:style>
  <w:style w:type="character" w:styleId="Emphasis">
    <w:name w:val="Emphasis"/>
    <w:basedOn w:val="DefaultParagraphFont"/>
    <w:uiPriority w:val="20"/>
    <w:qFormat/>
    <w:rsid w:val="004173BA"/>
    <w:rPr>
      <w:i/>
      <w:iCs/>
    </w:rPr>
  </w:style>
  <w:style w:type="character" w:styleId="FollowedHyperlink">
    <w:name w:val="FollowedHyperlink"/>
    <w:basedOn w:val="DefaultParagraphFont"/>
    <w:uiPriority w:val="99"/>
    <w:semiHidden/>
    <w:unhideWhenUsed/>
    <w:rsid w:val="00B04077"/>
    <w:rPr>
      <w:color w:val="800080" w:themeColor="followedHyperlink"/>
      <w:u w:val="single"/>
    </w:rPr>
  </w:style>
  <w:style w:type="paragraph" w:customStyle="1" w:styleId="references">
    <w:name w:val="references"/>
    <w:rsid w:val="003D39F3"/>
    <w:pPr>
      <w:numPr>
        <w:numId w:val="36"/>
      </w:numPr>
      <w:spacing w:after="50" w:line="180" w:lineRule="exact"/>
      <w:jc w:val="both"/>
    </w:pPr>
    <w:rPr>
      <w:rFonts w:ascii="Times New Roman" w:eastAsia="MS Mincho" w:hAnsi="Times New Roman" w:cs="Times New Roman"/>
      <w:noProof/>
      <w:sz w:val="16"/>
      <w:szCs w:val="16"/>
      <w:lang w:bidi="ar-SA"/>
    </w:rPr>
  </w:style>
  <w:style w:type="paragraph" w:styleId="Bibliography">
    <w:name w:val="Bibliography"/>
    <w:basedOn w:val="Normal"/>
    <w:next w:val="Normal"/>
    <w:uiPriority w:val="37"/>
    <w:unhideWhenUsed/>
    <w:rsid w:val="003818F6"/>
  </w:style>
  <w:style w:type="paragraph" w:styleId="Caption">
    <w:name w:val="caption"/>
    <w:basedOn w:val="Normal"/>
    <w:next w:val="Normal"/>
    <w:autoRedefine/>
    <w:uiPriority w:val="35"/>
    <w:unhideWhenUsed/>
    <w:qFormat/>
    <w:rsid w:val="009F48E9"/>
    <w:pPr>
      <w:spacing w:line="240" w:lineRule="auto"/>
      <w:jc w:val="center"/>
    </w:pPr>
    <w:rPr>
      <w:rFonts w:cs="Times New Roman"/>
      <w:iCs/>
      <w:color w:val="1F497D" w:themeColor="text2"/>
      <w:szCs w:val="18"/>
      <w:lang w:bidi="ar-SA"/>
    </w:rPr>
  </w:style>
  <w:style w:type="paragraph" w:customStyle="1" w:styleId="Default">
    <w:name w:val="Default"/>
    <w:rsid w:val="00541DC2"/>
    <w:pPr>
      <w:suppressAutoHyphens/>
      <w:spacing w:after="0" w:line="240" w:lineRule="auto"/>
    </w:pPr>
    <w:rPr>
      <w:rFonts w:ascii="Times New Roman" w:eastAsia="Droid Sans Fallback" w:hAnsi="Times New Roman" w:cs="Calibri"/>
      <w:color w:val="000000"/>
      <w:sz w:val="24"/>
      <w:szCs w:val="24"/>
      <w:lang w:bidi="ar-SA"/>
    </w:rPr>
  </w:style>
  <w:style w:type="character" w:customStyle="1" w:styleId="fontstyle41">
    <w:name w:val="fontstyle41"/>
    <w:basedOn w:val="DefaultParagraphFont"/>
    <w:rsid w:val="002D196A"/>
    <w:rPr>
      <w:rFonts w:ascii="Calibri" w:hAnsi="Calibri" w:cs="Calibri" w:hint="default"/>
      <w:b w:val="0"/>
      <w:bCs w:val="0"/>
      <w:i w:val="0"/>
      <w:iCs w:val="0"/>
      <w:color w:val="000000"/>
      <w:sz w:val="24"/>
      <w:szCs w:val="24"/>
    </w:rPr>
  </w:style>
  <w:style w:type="character" w:customStyle="1" w:styleId="fontstyle11">
    <w:name w:val="fontstyle11"/>
    <w:basedOn w:val="DefaultParagraphFont"/>
    <w:rsid w:val="00F55914"/>
    <w:rPr>
      <w:rFonts w:ascii="TimesNewRomanPSMT" w:hAnsi="TimesNewRomanPSMT" w:hint="default"/>
      <w:b w:val="0"/>
      <w:bCs w:val="0"/>
      <w:i w:val="0"/>
      <w:iCs w:val="0"/>
      <w:color w:val="000000"/>
      <w:sz w:val="24"/>
      <w:szCs w:val="24"/>
    </w:rPr>
  </w:style>
</w:styles>
</file>

<file path=word/webSettings.xml><?xml version="1.0" encoding="utf-8"?>
<w:webSettings xmlns:r="http://schemas.openxmlformats.org/officeDocument/2006/relationships" xmlns:w="http://schemas.openxmlformats.org/wordprocessingml/2006/main">
  <w:divs>
    <w:div w:id="9570323">
      <w:bodyDiv w:val="1"/>
      <w:marLeft w:val="0"/>
      <w:marRight w:val="0"/>
      <w:marTop w:val="0"/>
      <w:marBottom w:val="0"/>
      <w:divBdr>
        <w:top w:val="none" w:sz="0" w:space="0" w:color="auto"/>
        <w:left w:val="none" w:sz="0" w:space="0" w:color="auto"/>
        <w:bottom w:val="none" w:sz="0" w:space="0" w:color="auto"/>
        <w:right w:val="none" w:sz="0" w:space="0" w:color="auto"/>
      </w:divBdr>
    </w:div>
    <w:div w:id="21706291">
      <w:bodyDiv w:val="1"/>
      <w:marLeft w:val="0"/>
      <w:marRight w:val="0"/>
      <w:marTop w:val="0"/>
      <w:marBottom w:val="0"/>
      <w:divBdr>
        <w:top w:val="none" w:sz="0" w:space="0" w:color="auto"/>
        <w:left w:val="none" w:sz="0" w:space="0" w:color="auto"/>
        <w:bottom w:val="none" w:sz="0" w:space="0" w:color="auto"/>
        <w:right w:val="none" w:sz="0" w:space="0" w:color="auto"/>
      </w:divBdr>
    </w:div>
    <w:div w:id="58095751">
      <w:bodyDiv w:val="1"/>
      <w:marLeft w:val="0"/>
      <w:marRight w:val="0"/>
      <w:marTop w:val="0"/>
      <w:marBottom w:val="0"/>
      <w:divBdr>
        <w:top w:val="none" w:sz="0" w:space="0" w:color="auto"/>
        <w:left w:val="none" w:sz="0" w:space="0" w:color="auto"/>
        <w:bottom w:val="none" w:sz="0" w:space="0" w:color="auto"/>
        <w:right w:val="none" w:sz="0" w:space="0" w:color="auto"/>
      </w:divBdr>
      <w:divsChild>
        <w:div w:id="1856962960">
          <w:marLeft w:val="0"/>
          <w:marRight w:val="0"/>
          <w:marTop w:val="0"/>
          <w:marBottom w:val="0"/>
          <w:divBdr>
            <w:top w:val="none" w:sz="0" w:space="0" w:color="auto"/>
            <w:left w:val="none" w:sz="0" w:space="0" w:color="auto"/>
            <w:bottom w:val="none" w:sz="0" w:space="0" w:color="auto"/>
            <w:right w:val="none" w:sz="0" w:space="0" w:color="auto"/>
          </w:divBdr>
          <w:divsChild>
            <w:div w:id="4263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3446">
      <w:bodyDiv w:val="1"/>
      <w:marLeft w:val="0"/>
      <w:marRight w:val="0"/>
      <w:marTop w:val="0"/>
      <w:marBottom w:val="0"/>
      <w:divBdr>
        <w:top w:val="none" w:sz="0" w:space="0" w:color="auto"/>
        <w:left w:val="none" w:sz="0" w:space="0" w:color="auto"/>
        <w:bottom w:val="none" w:sz="0" w:space="0" w:color="auto"/>
        <w:right w:val="none" w:sz="0" w:space="0" w:color="auto"/>
      </w:divBdr>
    </w:div>
    <w:div w:id="105588914">
      <w:bodyDiv w:val="1"/>
      <w:marLeft w:val="0"/>
      <w:marRight w:val="0"/>
      <w:marTop w:val="0"/>
      <w:marBottom w:val="0"/>
      <w:divBdr>
        <w:top w:val="none" w:sz="0" w:space="0" w:color="auto"/>
        <w:left w:val="none" w:sz="0" w:space="0" w:color="auto"/>
        <w:bottom w:val="none" w:sz="0" w:space="0" w:color="auto"/>
        <w:right w:val="none" w:sz="0" w:space="0" w:color="auto"/>
      </w:divBdr>
      <w:divsChild>
        <w:div w:id="170873341">
          <w:marLeft w:val="0"/>
          <w:marRight w:val="0"/>
          <w:marTop w:val="0"/>
          <w:marBottom w:val="0"/>
          <w:divBdr>
            <w:top w:val="none" w:sz="0" w:space="0" w:color="auto"/>
            <w:left w:val="none" w:sz="0" w:space="0" w:color="auto"/>
            <w:bottom w:val="none" w:sz="0" w:space="0" w:color="auto"/>
            <w:right w:val="none" w:sz="0" w:space="0" w:color="auto"/>
          </w:divBdr>
        </w:div>
      </w:divsChild>
    </w:div>
    <w:div w:id="153836708">
      <w:bodyDiv w:val="1"/>
      <w:marLeft w:val="0"/>
      <w:marRight w:val="0"/>
      <w:marTop w:val="0"/>
      <w:marBottom w:val="0"/>
      <w:divBdr>
        <w:top w:val="none" w:sz="0" w:space="0" w:color="auto"/>
        <w:left w:val="none" w:sz="0" w:space="0" w:color="auto"/>
        <w:bottom w:val="none" w:sz="0" w:space="0" w:color="auto"/>
        <w:right w:val="none" w:sz="0" w:space="0" w:color="auto"/>
      </w:divBdr>
    </w:div>
    <w:div w:id="240721875">
      <w:bodyDiv w:val="1"/>
      <w:marLeft w:val="0"/>
      <w:marRight w:val="0"/>
      <w:marTop w:val="0"/>
      <w:marBottom w:val="0"/>
      <w:divBdr>
        <w:top w:val="none" w:sz="0" w:space="0" w:color="auto"/>
        <w:left w:val="none" w:sz="0" w:space="0" w:color="auto"/>
        <w:bottom w:val="none" w:sz="0" w:space="0" w:color="auto"/>
        <w:right w:val="none" w:sz="0" w:space="0" w:color="auto"/>
      </w:divBdr>
    </w:div>
    <w:div w:id="333847619">
      <w:bodyDiv w:val="1"/>
      <w:marLeft w:val="0"/>
      <w:marRight w:val="0"/>
      <w:marTop w:val="0"/>
      <w:marBottom w:val="0"/>
      <w:divBdr>
        <w:top w:val="none" w:sz="0" w:space="0" w:color="auto"/>
        <w:left w:val="none" w:sz="0" w:space="0" w:color="auto"/>
        <w:bottom w:val="none" w:sz="0" w:space="0" w:color="auto"/>
        <w:right w:val="none" w:sz="0" w:space="0" w:color="auto"/>
      </w:divBdr>
    </w:div>
    <w:div w:id="380249042">
      <w:bodyDiv w:val="1"/>
      <w:marLeft w:val="0"/>
      <w:marRight w:val="0"/>
      <w:marTop w:val="0"/>
      <w:marBottom w:val="0"/>
      <w:divBdr>
        <w:top w:val="none" w:sz="0" w:space="0" w:color="auto"/>
        <w:left w:val="none" w:sz="0" w:space="0" w:color="auto"/>
        <w:bottom w:val="none" w:sz="0" w:space="0" w:color="auto"/>
        <w:right w:val="none" w:sz="0" w:space="0" w:color="auto"/>
      </w:divBdr>
    </w:div>
    <w:div w:id="453868792">
      <w:bodyDiv w:val="1"/>
      <w:marLeft w:val="0"/>
      <w:marRight w:val="0"/>
      <w:marTop w:val="0"/>
      <w:marBottom w:val="0"/>
      <w:divBdr>
        <w:top w:val="none" w:sz="0" w:space="0" w:color="auto"/>
        <w:left w:val="none" w:sz="0" w:space="0" w:color="auto"/>
        <w:bottom w:val="none" w:sz="0" w:space="0" w:color="auto"/>
        <w:right w:val="none" w:sz="0" w:space="0" w:color="auto"/>
      </w:divBdr>
    </w:div>
    <w:div w:id="477888977">
      <w:bodyDiv w:val="1"/>
      <w:marLeft w:val="0"/>
      <w:marRight w:val="0"/>
      <w:marTop w:val="0"/>
      <w:marBottom w:val="0"/>
      <w:divBdr>
        <w:top w:val="none" w:sz="0" w:space="0" w:color="auto"/>
        <w:left w:val="none" w:sz="0" w:space="0" w:color="auto"/>
        <w:bottom w:val="none" w:sz="0" w:space="0" w:color="auto"/>
        <w:right w:val="none" w:sz="0" w:space="0" w:color="auto"/>
      </w:divBdr>
    </w:div>
    <w:div w:id="535241962">
      <w:bodyDiv w:val="1"/>
      <w:marLeft w:val="0"/>
      <w:marRight w:val="0"/>
      <w:marTop w:val="0"/>
      <w:marBottom w:val="0"/>
      <w:divBdr>
        <w:top w:val="none" w:sz="0" w:space="0" w:color="auto"/>
        <w:left w:val="none" w:sz="0" w:space="0" w:color="auto"/>
        <w:bottom w:val="none" w:sz="0" w:space="0" w:color="auto"/>
        <w:right w:val="none" w:sz="0" w:space="0" w:color="auto"/>
      </w:divBdr>
    </w:div>
    <w:div w:id="609240215">
      <w:bodyDiv w:val="1"/>
      <w:marLeft w:val="0"/>
      <w:marRight w:val="0"/>
      <w:marTop w:val="0"/>
      <w:marBottom w:val="0"/>
      <w:divBdr>
        <w:top w:val="none" w:sz="0" w:space="0" w:color="auto"/>
        <w:left w:val="none" w:sz="0" w:space="0" w:color="auto"/>
        <w:bottom w:val="none" w:sz="0" w:space="0" w:color="auto"/>
        <w:right w:val="none" w:sz="0" w:space="0" w:color="auto"/>
      </w:divBdr>
    </w:div>
    <w:div w:id="634457415">
      <w:bodyDiv w:val="1"/>
      <w:marLeft w:val="0"/>
      <w:marRight w:val="0"/>
      <w:marTop w:val="0"/>
      <w:marBottom w:val="0"/>
      <w:divBdr>
        <w:top w:val="none" w:sz="0" w:space="0" w:color="auto"/>
        <w:left w:val="none" w:sz="0" w:space="0" w:color="auto"/>
        <w:bottom w:val="none" w:sz="0" w:space="0" w:color="auto"/>
        <w:right w:val="none" w:sz="0" w:space="0" w:color="auto"/>
      </w:divBdr>
    </w:div>
    <w:div w:id="779299910">
      <w:bodyDiv w:val="1"/>
      <w:marLeft w:val="0"/>
      <w:marRight w:val="0"/>
      <w:marTop w:val="0"/>
      <w:marBottom w:val="0"/>
      <w:divBdr>
        <w:top w:val="none" w:sz="0" w:space="0" w:color="auto"/>
        <w:left w:val="none" w:sz="0" w:space="0" w:color="auto"/>
        <w:bottom w:val="none" w:sz="0" w:space="0" w:color="auto"/>
        <w:right w:val="none" w:sz="0" w:space="0" w:color="auto"/>
      </w:divBdr>
    </w:div>
    <w:div w:id="779883483">
      <w:bodyDiv w:val="1"/>
      <w:marLeft w:val="0"/>
      <w:marRight w:val="0"/>
      <w:marTop w:val="0"/>
      <w:marBottom w:val="0"/>
      <w:divBdr>
        <w:top w:val="none" w:sz="0" w:space="0" w:color="auto"/>
        <w:left w:val="none" w:sz="0" w:space="0" w:color="auto"/>
        <w:bottom w:val="none" w:sz="0" w:space="0" w:color="auto"/>
        <w:right w:val="none" w:sz="0" w:space="0" w:color="auto"/>
      </w:divBdr>
    </w:div>
    <w:div w:id="795441565">
      <w:bodyDiv w:val="1"/>
      <w:marLeft w:val="0"/>
      <w:marRight w:val="0"/>
      <w:marTop w:val="0"/>
      <w:marBottom w:val="0"/>
      <w:divBdr>
        <w:top w:val="none" w:sz="0" w:space="0" w:color="auto"/>
        <w:left w:val="none" w:sz="0" w:space="0" w:color="auto"/>
        <w:bottom w:val="none" w:sz="0" w:space="0" w:color="auto"/>
        <w:right w:val="none" w:sz="0" w:space="0" w:color="auto"/>
      </w:divBdr>
    </w:div>
    <w:div w:id="806242297">
      <w:bodyDiv w:val="1"/>
      <w:marLeft w:val="0"/>
      <w:marRight w:val="0"/>
      <w:marTop w:val="0"/>
      <w:marBottom w:val="0"/>
      <w:divBdr>
        <w:top w:val="none" w:sz="0" w:space="0" w:color="auto"/>
        <w:left w:val="none" w:sz="0" w:space="0" w:color="auto"/>
        <w:bottom w:val="none" w:sz="0" w:space="0" w:color="auto"/>
        <w:right w:val="none" w:sz="0" w:space="0" w:color="auto"/>
      </w:divBdr>
      <w:divsChild>
        <w:div w:id="93867619">
          <w:marLeft w:val="0"/>
          <w:marRight w:val="0"/>
          <w:marTop w:val="0"/>
          <w:marBottom w:val="0"/>
          <w:divBdr>
            <w:top w:val="none" w:sz="0" w:space="0" w:color="auto"/>
            <w:left w:val="none" w:sz="0" w:space="0" w:color="auto"/>
            <w:bottom w:val="none" w:sz="0" w:space="0" w:color="auto"/>
            <w:right w:val="none" w:sz="0" w:space="0" w:color="auto"/>
          </w:divBdr>
        </w:div>
        <w:div w:id="135418945">
          <w:marLeft w:val="0"/>
          <w:marRight w:val="0"/>
          <w:marTop w:val="0"/>
          <w:marBottom w:val="0"/>
          <w:divBdr>
            <w:top w:val="none" w:sz="0" w:space="0" w:color="auto"/>
            <w:left w:val="none" w:sz="0" w:space="0" w:color="auto"/>
            <w:bottom w:val="none" w:sz="0" w:space="0" w:color="auto"/>
            <w:right w:val="none" w:sz="0" w:space="0" w:color="auto"/>
          </w:divBdr>
        </w:div>
        <w:div w:id="231696142">
          <w:marLeft w:val="0"/>
          <w:marRight w:val="0"/>
          <w:marTop w:val="0"/>
          <w:marBottom w:val="0"/>
          <w:divBdr>
            <w:top w:val="none" w:sz="0" w:space="0" w:color="auto"/>
            <w:left w:val="none" w:sz="0" w:space="0" w:color="auto"/>
            <w:bottom w:val="none" w:sz="0" w:space="0" w:color="auto"/>
            <w:right w:val="none" w:sz="0" w:space="0" w:color="auto"/>
          </w:divBdr>
        </w:div>
        <w:div w:id="483353437">
          <w:marLeft w:val="0"/>
          <w:marRight w:val="0"/>
          <w:marTop w:val="0"/>
          <w:marBottom w:val="0"/>
          <w:divBdr>
            <w:top w:val="none" w:sz="0" w:space="0" w:color="auto"/>
            <w:left w:val="none" w:sz="0" w:space="0" w:color="auto"/>
            <w:bottom w:val="none" w:sz="0" w:space="0" w:color="auto"/>
            <w:right w:val="none" w:sz="0" w:space="0" w:color="auto"/>
          </w:divBdr>
        </w:div>
        <w:div w:id="512457028">
          <w:marLeft w:val="0"/>
          <w:marRight w:val="0"/>
          <w:marTop w:val="0"/>
          <w:marBottom w:val="0"/>
          <w:divBdr>
            <w:top w:val="none" w:sz="0" w:space="0" w:color="auto"/>
            <w:left w:val="none" w:sz="0" w:space="0" w:color="auto"/>
            <w:bottom w:val="none" w:sz="0" w:space="0" w:color="auto"/>
            <w:right w:val="none" w:sz="0" w:space="0" w:color="auto"/>
          </w:divBdr>
        </w:div>
        <w:div w:id="559219999">
          <w:marLeft w:val="0"/>
          <w:marRight w:val="0"/>
          <w:marTop w:val="0"/>
          <w:marBottom w:val="0"/>
          <w:divBdr>
            <w:top w:val="none" w:sz="0" w:space="0" w:color="auto"/>
            <w:left w:val="none" w:sz="0" w:space="0" w:color="auto"/>
            <w:bottom w:val="none" w:sz="0" w:space="0" w:color="auto"/>
            <w:right w:val="none" w:sz="0" w:space="0" w:color="auto"/>
          </w:divBdr>
        </w:div>
        <w:div w:id="595675870">
          <w:marLeft w:val="0"/>
          <w:marRight w:val="0"/>
          <w:marTop w:val="0"/>
          <w:marBottom w:val="0"/>
          <w:divBdr>
            <w:top w:val="none" w:sz="0" w:space="0" w:color="auto"/>
            <w:left w:val="none" w:sz="0" w:space="0" w:color="auto"/>
            <w:bottom w:val="none" w:sz="0" w:space="0" w:color="auto"/>
            <w:right w:val="none" w:sz="0" w:space="0" w:color="auto"/>
          </w:divBdr>
        </w:div>
        <w:div w:id="604576275">
          <w:marLeft w:val="0"/>
          <w:marRight w:val="0"/>
          <w:marTop w:val="0"/>
          <w:marBottom w:val="0"/>
          <w:divBdr>
            <w:top w:val="none" w:sz="0" w:space="0" w:color="auto"/>
            <w:left w:val="none" w:sz="0" w:space="0" w:color="auto"/>
            <w:bottom w:val="none" w:sz="0" w:space="0" w:color="auto"/>
            <w:right w:val="none" w:sz="0" w:space="0" w:color="auto"/>
          </w:divBdr>
        </w:div>
        <w:div w:id="682590044">
          <w:marLeft w:val="0"/>
          <w:marRight w:val="0"/>
          <w:marTop w:val="0"/>
          <w:marBottom w:val="0"/>
          <w:divBdr>
            <w:top w:val="none" w:sz="0" w:space="0" w:color="auto"/>
            <w:left w:val="none" w:sz="0" w:space="0" w:color="auto"/>
            <w:bottom w:val="none" w:sz="0" w:space="0" w:color="auto"/>
            <w:right w:val="none" w:sz="0" w:space="0" w:color="auto"/>
          </w:divBdr>
        </w:div>
        <w:div w:id="852034713">
          <w:marLeft w:val="0"/>
          <w:marRight w:val="0"/>
          <w:marTop w:val="0"/>
          <w:marBottom w:val="0"/>
          <w:divBdr>
            <w:top w:val="none" w:sz="0" w:space="0" w:color="auto"/>
            <w:left w:val="none" w:sz="0" w:space="0" w:color="auto"/>
            <w:bottom w:val="none" w:sz="0" w:space="0" w:color="auto"/>
            <w:right w:val="none" w:sz="0" w:space="0" w:color="auto"/>
          </w:divBdr>
        </w:div>
        <w:div w:id="1108232230">
          <w:marLeft w:val="0"/>
          <w:marRight w:val="0"/>
          <w:marTop w:val="0"/>
          <w:marBottom w:val="0"/>
          <w:divBdr>
            <w:top w:val="none" w:sz="0" w:space="0" w:color="auto"/>
            <w:left w:val="none" w:sz="0" w:space="0" w:color="auto"/>
            <w:bottom w:val="none" w:sz="0" w:space="0" w:color="auto"/>
            <w:right w:val="none" w:sz="0" w:space="0" w:color="auto"/>
          </w:divBdr>
        </w:div>
        <w:div w:id="1288388716">
          <w:marLeft w:val="0"/>
          <w:marRight w:val="0"/>
          <w:marTop w:val="0"/>
          <w:marBottom w:val="0"/>
          <w:divBdr>
            <w:top w:val="none" w:sz="0" w:space="0" w:color="auto"/>
            <w:left w:val="none" w:sz="0" w:space="0" w:color="auto"/>
            <w:bottom w:val="none" w:sz="0" w:space="0" w:color="auto"/>
            <w:right w:val="none" w:sz="0" w:space="0" w:color="auto"/>
          </w:divBdr>
        </w:div>
        <w:div w:id="1434591622">
          <w:marLeft w:val="0"/>
          <w:marRight w:val="0"/>
          <w:marTop w:val="0"/>
          <w:marBottom w:val="0"/>
          <w:divBdr>
            <w:top w:val="none" w:sz="0" w:space="0" w:color="auto"/>
            <w:left w:val="none" w:sz="0" w:space="0" w:color="auto"/>
            <w:bottom w:val="none" w:sz="0" w:space="0" w:color="auto"/>
            <w:right w:val="none" w:sz="0" w:space="0" w:color="auto"/>
          </w:divBdr>
        </w:div>
        <w:div w:id="1614626670">
          <w:marLeft w:val="0"/>
          <w:marRight w:val="0"/>
          <w:marTop w:val="0"/>
          <w:marBottom w:val="0"/>
          <w:divBdr>
            <w:top w:val="none" w:sz="0" w:space="0" w:color="auto"/>
            <w:left w:val="none" w:sz="0" w:space="0" w:color="auto"/>
            <w:bottom w:val="none" w:sz="0" w:space="0" w:color="auto"/>
            <w:right w:val="none" w:sz="0" w:space="0" w:color="auto"/>
          </w:divBdr>
        </w:div>
        <w:div w:id="1683508115">
          <w:marLeft w:val="0"/>
          <w:marRight w:val="0"/>
          <w:marTop w:val="0"/>
          <w:marBottom w:val="0"/>
          <w:divBdr>
            <w:top w:val="none" w:sz="0" w:space="0" w:color="auto"/>
            <w:left w:val="none" w:sz="0" w:space="0" w:color="auto"/>
            <w:bottom w:val="none" w:sz="0" w:space="0" w:color="auto"/>
            <w:right w:val="none" w:sz="0" w:space="0" w:color="auto"/>
          </w:divBdr>
        </w:div>
        <w:div w:id="1836602081">
          <w:marLeft w:val="0"/>
          <w:marRight w:val="0"/>
          <w:marTop w:val="0"/>
          <w:marBottom w:val="0"/>
          <w:divBdr>
            <w:top w:val="none" w:sz="0" w:space="0" w:color="auto"/>
            <w:left w:val="none" w:sz="0" w:space="0" w:color="auto"/>
            <w:bottom w:val="none" w:sz="0" w:space="0" w:color="auto"/>
            <w:right w:val="none" w:sz="0" w:space="0" w:color="auto"/>
          </w:divBdr>
        </w:div>
        <w:div w:id="1929801928">
          <w:marLeft w:val="0"/>
          <w:marRight w:val="0"/>
          <w:marTop w:val="0"/>
          <w:marBottom w:val="0"/>
          <w:divBdr>
            <w:top w:val="none" w:sz="0" w:space="0" w:color="auto"/>
            <w:left w:val="none" w:sz="0" w:space="0" w:color="auto"/>
            <w:bottom w:val="none" w:sz="0" w:space="0" w:color="auto"/>
            <w:right w:val="none" w:sz="0" w:space="0" w:color="auto"/>
          </w:divBdr>
        </w:div>
        <w:div w:id="2013409884">
          <w:marLeft w:val="0"/>
          <w:marRight w:val="0"/>
          <w:marTop w:val="0"/>
          <w:marBottom w:val="0"/>
          <w:divBdr>
            <w:top w:val="none" w:sz="0" w:space="0" w:color="auto"/>
            <w:left w:val="none" w:sz="0" w:space="0" w:color="auto"/>
            <w:bottom w:val="none" w:sz="0" w:space="0" w:color="auto"/>
            <w:right w:val="none" w:sz="0" w:space="0" w:color="auto"/>
          </w:divBdr>
        </w:div>
        <w:div w:id="2072346242">
          <w:marLeft w:val="0"/>
          <w:marRight w:val="0"/>
          <w:marTop w:val="0"/>
          <w:marBottom w:val="0"/>
          <w:divBdr>
            <w:top w:val="none" w:sz="0" w:space="0" w:color="auto"/>
            <w:left w:val="none" w:sz="0" w:space="0" w:color="auto"/>
            <w:bottom w:val="none" w:sz="0" w:space="0" w:color="auto"/>
            <w:right w:val="none" w:sz="0" w:space="0" w:color="auto"/>
          </w:divBdr>
        </w:div>
        <w:div w:id="2083067076">
          <w:marLeft w:val="0"/>
          <w:marRight w:val="0"/>
          <w:marTop w:val="0"/>
          <w:marBottom w:val="0"/>
          <w:divBdr>
            <w:top w:val="none" w:sz="0" w:space="0" w:color="auto"/>
            <w:left w:val="none" w:sz="0" w:space="0" w:color="auto"/>
            <w:bottom w:val="none" w:sz="0" w:space="0" w:color="auto"/>
            <w:right w:val="none" w:sz="0" w:space="0" w:color="auto"/>
          </w:divBdr>
        </w:div>
        <w:div w:id="2091538385">
          <w:marLeft w:val="0"/>
          <w:marRight w:val="0"/>
          <w:marTop w:val="0"/>
          <w:marBottom w:val="0"/>
          <w:divBdr>
            <w:top w:val="none" w:sz="0" w:space="0" w:color="auto"/>
            <w:left w:val="none" w:sz="0" w:space="0" w:color="auto"/>
            <w:bottom w:val="none" w:sz="0" w:space="0" w:color="auto"/>
            <w:right w:val="none" w:sz="0" w:space="0" w:color="auto"/>
          </w:divBdr>
        </w:div>
        <w:div w:id="2126004056">
          <w:marLeft w:val="0"/>
          <w:marRight w:val="0"/>
          <w:marTop w:val="0"/>
          <w:marBottom w:val="0"/>
          <w:divBdr>
            <w:top w:val="none" w:sz="0" w:space="0" w:color="auto"/>
            <w:left w:val="none" w:sz="0" w:space="0" w:color="auto"/>
            <w:bottom w:val="none" w:sz="0" w:space="0" w:color="auto"/>
            <w:right w:val="none" w:sz="0" w:space="0" w:color="auto"/>
          </w:divBdr>
        </w:div>
      </w:divsChild>
    </w:div>
    <w:div w:id="920261860">
      <w:bodyDiv w:val="1"/>
      <w:marLeft w:val="0"/>
      <w:marRight w:val="0"/>
      <w:marTop w:val="0"/>
      <w:marBottom w:val="0"/>
      <w:divBdr>
        <w:top w:val="none" w:sz="0" w:space="0" w:color="auto"/>
        <w:left w:val="none" w:sz="0" w:space="0" w:color="auto"/>
        <w:bottom w:val="none" w:sz="0" w:space="0" w:color="auto"/>
        <w:right w:val="none" w:sz="0" w:space="0" w:color="auto"/>
      </w:divBdr>
    </w:div>
    <w:div w:id="944727758">
      <w:bodyDiv w:val="1"/>
      <w:marLeft w:val="0"/>
      <w:marRight w:val="0"/>
      <w:marTop w:val="0"/>
      <w:marBottom w:val="0"/>
      <w:divBdr>
        <w:top w:val="none" w:sz="0" w:space="0" w:color="auto"/>
        <w:left w:val="none" w:sz="0" w:space="0" w:color="auto"/>
        <w:bottom w:val="none" w:sz="0" w:space="0" w:color="auto"/>
        <w:right w:val="none" w:sz="0" w:space="0" w:color="auto"/>
      </w:divBdr>
    </w:div>
    <w:div w:id="1108501601">
      <w:bodyDiv w:val="1"/>
      <w:marLeft w:val="0"/>
      <w:marRight w:val="0"/>
      <w:marTop w:val="0"/>
      <w:marBottom w:val="0"/>
      <w:divBdr>
        <w:top w:val="none" w:sz="0" w:space="0" w:color="auto"/>
        <w:left w:val="none" w:sz="0" w:space="0" w:color="auto"/>
        <w:bottom w:val="none" w:sz="0" w:space="0" w:color="auto"/>
        <w:right w:val="none" w:sz="0" w:space="0" w:color="auto"/>
      </w:divBdr>
    </w:div>
    <w:div w:id="1123308188">
      <w:bodyDiv w:val="1"/>
      <w:marLeft w:val="0"/>
      <w:marRight w:val="0"/>
      <w:marTop w:val="0"/>
      <w:marBottom w:val="0"/>
      <w:divBdr>
        <w:top w:val="none" w:sz="0" w:space="0" w:color="auto"/>
        <w:left w:val="none" w:sz="0" w:space="0" w:color="auto"/>
        <w:bottom w:val="none" w:sz="0" w:space="0" w:color="auto"/>
        <w:right w:val="none" w:sz="0" w:space="0" w:color="auto"/>
      </w:divBdr>
    </w:div>
    <w:div w:id="1235045891">
      <w:bodyDiv w:val="1"/>
      <w:marLeft w:val="0"/>
      <w:marRight w:val="0"/>
      <w:marTop w:val="0"/>
      <w:marBottom w:val="0"/>
      <w:divBdr>
        <w:top w:val="none" w:sz="0" w:space="0" w:color="auto"/>
        <w:left w:val="none" w:sz="0" w:space="0" w:color="auto"/>
        <w:bottom w:val="none" w:sz="0" w:space="0" w:color="auto"/>
        <w:right w:val="none" w:sz="0" w:space="0" w:color="auto"/>
      </w:divBdr>
    </w:div>
    <w:div w:id="1327316643">
      <w:bodyDiv w:val="1"/>
      <w:marLeft w:val="0"/>
      <w:marRight w:val="0"/>
      <w:marTop w:val="0"/>
      <w:marBottom w:val="0"/>
      <w:divBdr>
        <w:top w:val="none" w:sz="0" w:space="0" w:color="auto"/>
        <w:left w:val="none" w:sz="0" w:space="0" w:color="auto"/>
        <w:bottom w:val="none" w:sz="0" w:space="0" w:color="auto"/>
        <w:right w:val="none" w:sz="0" w:space="0" w:color="auto"/>
      </w:divBdr>
    </w:div>
    <w:div w:id="1462961850">
      <w:bodyDiv w:val="1"/>
      <w:marLeft w:val="0"/>
      <w:marRight w:val="0"/>
      <w:marTop w:val="0"/>
      <w:marBottom w:val="0"/>
      <w:divBdr>
        <w:top w:val="none" w:sz="0" w:space="0" w:color="auto"/>
        <w:left w:val="none" w:sz="0" w:space="0" w:color="auto"/>
        <w:bottom w:val="none" w:sz="0" w:space="0" w:color="auto"/>
        <w:right w:val="none" w:sz="0" w:space="0" w:color="auto"/>
      </w:divBdr>
      <w:divsChild>
        <w:div w:id="2020965263">
          <w:marLeft w:val="907"/>
          <w:marRight w:val="0"/>
          <w:marTop w:val="0"/>
          <w:marBottom w:val="0"/>
          <w:divBdr>
            <w:top w:val="none" w:sz="0" w:space="0" w:color="auto"/>
            <w:left w:val="none" w:sz="0" w:space="0" w:color="auto"/>
            <w:bottom w:val="none" w:sz="0" w:space="0" w:color="auto"/>
            <w:right w:val="none" w:sz="0" w:space="0" w:color="auto"/>
          </w:divBdr>
        </w:div>
      </w:divsChild>
    </w:div>
    <w:div w:id="1568954372">
      <w:bodyDiv w:val="1"/>
      <w:marLeft w:val="0"/>
      <w:marRight w:val="0"/>
      <w:marTop w:val="0"/>
      <w:marBottom w:val="0"/>
      <w:divBdr>
        <w:top w:val="none" w:sz="0" w:space="0" w:color="auto"/>
        <w:left w:val="none" w:sz="0" w:space="0" w:color="auto"/>
        <w:bottom w:val="none" w:sz="0" w:space="0" w:color="auto"/>
        <w:right w:val="none" w:sz="0" w:space="0" w:color="auto"/>
      </w:divBdr>
    </w:div>
    <w:div w:id="1734308025">
      <w:bodyDiv w:val="1"/>
      <w:marLeft w:val="0"/>
      <w:marRight w:val="0"/>
      <w:marTop w:val="0"/>
      <w:marBottom w:val="0"/>
      <w:divBdr>
        <w:top w:val="none" w:sz="0" w:space="0" w:color="auto"/>
        <w:left w:val="none" w:sz="0" w:space="0" w:color="auto"/>
        <w:bottom w:val="none" w:sz="0" w:space="0" w:color="auto"/>
        <w:right w:val="none" w:sz="0" w:space="0" w:color="auto"/>
      </w:divBdr>
      <w:divsChild>
        <w:div w:id="1111705961">
          <w:marLeft w:val="0"/>
          <w:marRight w:val="0"/>
          <w:marTop w:val="0"/>
          <w:marBottom w:val="0"/>
          <w:divBdr>
            <w:top w:val="none" w:sz="0" w:space="0" w:color="auto"/>
            <w:left w:val="none" w:sz="0" w:space="0" w:color="auto"/>
            <w:bottom w:val="none" w:sz="0" w:space="0" w:color="auto"/>
            <w:right w:val="none" w:sz="0" w:space="0" w:color="auto"/>
          </w:divBdr>
          <w:divsChild>
            <w:div w:id="990599089">
              <w:marLeft w:val="0"/>
              <w:marRight w:val="0"/>
              <w:marTop w:val="0"/>
              <w:marBottom w:val="0"/>
              <w:divBdr>
                <w:top w:val="none" w:sz="0" w:space="0" w:color="auto"/>
                <w:left w:val="none" w:sz="0" w:space="0" w:color="auto"/>
                <w:bottom w:val="none" w:sz="0" w:space="0" w:color="auto"/>
                <w:right w:val="none" w:sz="0" w:space="0" w:color="auto"/>
              </w:divBdr>
              <w:divsChild>
                <w:div w:id="2062433795">
                  <w:marLeft w:val="0"/>
                  <w:marRight w:val="0"/>
                  <w:marTop w:val="0"/>
                  <w:marBottom w:val="0"/>
                  <w:divBdr>
                    <w:top w:val="none" w:sz="0" w:space="0" w:color="auto"/>
                    <w:left w:val="none" w:sz="0" w:space="0" w:color="auto"/>
                    <w:bottom w:val="none" w:sz="0" w:space="0" w:color="auto"/>
                    <w:right w:val="none" w:sz="0" w:space="0" w:color="auto"/>
                  </w:divBdr>
                  <w:divsChild>
                    <w:div w:id="78605807">
                      <w:marLeft w:val="0"/>
                      <w:marRight w:val="0"/>
                      <w:marTop w:val="0"/>
                      <w:marBottom w:val="0"/>
                      <w:divBdr>
                        <w:top w:val="none" w:sz="0" w:space="0" w:color="auto"/>
                        <w:left w:val="none" w:sz="0" w:space="0" w:color="auto"/>
                        <w:bottom w:val="none" w:sz="0" w:space="0" w:color="auto"/>
                        <w:right w:val="none" w:sz="0" w:space="0" w:color="auto"/>
                      </w:divBdr>
                    </w:div>
                    <w:div w:id="105926531">
                      <w:marLeft w:val="0"/>
                      <w:marRight w:val="0"/>
                      <w:marTop w:val="0"/>
                      <w:marBottom w:val="0"/>
                      <w:divBdr>
                        <w:top w:val="none" w:sz="0" w:space="0" w:color="auto"/>
                        <w:left w:val="none" w:sz="0" w:space="0" w:color="auto"/>
                        <w:bottom w:val="none" w:sz="0" w:space="0" w:color="auto"/>
                        <w:right w:val="none" w:sz="0" w:space="0" w:color="auto"/>
                      </w:divBdr>
                    </w:div>
                    <w:div w:id="234171959">
                      <w:marLeft w:val="0"/>
                      <w:marRight w:val="0"/>
                      <w:marTop w:val="0"/>
                      <w:marBottom w:val="0"/>
                      <w:divBdr>
                        <w:top w:val="none" w:sz="0" w:space="0" w:color="auto"/>
                        <w:left w:val="none" w:sz="0" w:space="0" w:color="auto"/>
                        <w:bottom w:val="none" w:sz="0" w:space="0" w:color="auto"/>
                        <w:right w:val="none" w:sz="0" w:space="0" w:color="auto"/>
                      </w:divBdr>
                    </w:div>
                    <w:div w:id="256642937">
                      <w:marLeft w:val="0"/>
                      <w:marRight w:val="0"/>
                      <w:marTop w:val="0"/>
                      <w:marBottom w:val="0"/>
                      <w:divBdr>
                        <w:top w:val="none" w:sz="0" w:space="0" w:color="auto"/>
                        <w:left w:val="none" w:sz="0" w:space="0" w:color="auto"/>
                        <w:bottom w:val="none" w:sz="0" w:space="0" w:color="auto"/>
                        <w:right w:val="none" w:sz="0" w:space="0" w:color="auto"/>
                      </w:divBdr>
                    </w:div>
                    <w:div w:id="276834169">
                      <w:marLeft w:val="0"/>
                      <w:marRight w:val="0"/>
                      <w:marTop w:val="0"/>
                      <w:marBottom w:val="0"/>
                      <w:divBdr>
                        <w:top w:val="none" w:sz="0" w:space="0" w:color="auto"/>
                        <w:left w:val="none" w:sz="0" w:space="0" w:color="auto"/>
                        <w:bottom w:val="none" w:sz="0" w:space="0" w:color="auto"/>
                        <w:right w:val="none" w:sz="0" w:space="0" w:color="auto"/>
                      </w:divBdr>
                    </w:div>
                    <w:div w:id="282268362">
                      <w:marLeft w:val="0"/>
                      <w:marRight w:val="0"/>
                      <w:marTop w:val="0"/>
                      <w:marBottom w:val="0"/>
                      <w:divBdr>
                        <w:top w:val="none" w:sz="0" w:space="0" w:color="auto"/>
                        <w:left w:val="none" w:sz="0" w:space="0" w:color="auto"/>
                        <w:bottom w:val="none" w:sz="0" w:space="0" w:color="auto"/>
                        <w:right w:val="none" w:sz="0" w:space="0" w:color="auto"/>
                      </w:divBdr>
                    </w:div>
                    <w:div w:id="347492712">
                      <w:marLeft w:val="0"/>
                      <w:marRight w:val="0"/>
                      <w:marTop w:val="0"/>
                      <w:marBottom w:val="0"/>
                      <w:divBdr>
                        <w:top w:val="none" w:sz="0" w:space="0" w:color="auto"/>
                        <w:left w:val="none" w:sz="0" w:space="0" w:color="auto"/>
                        <w:bottom w:val="none" w:sz="0" w:space="0" w:color="auto"/>
                        <w:right w:val="none" w:sz="0" w:space="0" w:color="auto"/>
                      </w:divBdr>
                    </w:div>
                    <w:div w:id="374743402">
                      <w:marLeft w:val="0"/>
                      <w:marRight w:val="0"/>
                      <w:marTop w:val="0"/>
                      <w:marBottom w:val="0"/>
                      <w:divBdr>
                        <w:top w:val="none" w:sz="0" w:space="0" w:color="auto"/>
                        <w:left w:val="none" w:sz="0" w:space="0" w:color="auto"/>
                        <w:bottom w:val="none" w:sz="0" w:space="0" w:color="auto"/>
                        <w:right w:val="none" w:sz="0" w:space="0" w:color="auto"/>
                      </w:divBdr>
                    </w:div>
                    <w:div w:id="396126951">
                      <w:marLeft w:val="0"/>
                      <w:marRight w:val="0"/>
                      <w:marTop w:val="0"/>
                      <w:marBottom w:val="0"/>
                      <w:divBdr>
                        <w:top w:val="none" w:sz="0" w:space="0" w:color="auto"/>
                        <w:left w:val="none" w:sz="0" w:space="0" w:color="auto"/>
                        <w:bottom w:val="none" w:sz="0" w:space="0" w:color="auto"/>
                        <w:right w:val="none" w:sz="0" w:space="0" w:color="auto"/>
                      </w:divBdr>
                    </w:div>
                    <w:div w:id="479345655">
                      <w:marLeft w:val="0"/>
                      <w:marRight w:val="0"/>
                      <w:marTop w:val="0"/>
                      <w:marBottom w:val="0"/>
                      <w:divBdr>
                        <w:top w:val="none" w:sz="0" w:space="0" w:color="auto"/>
                        <w:left w:val="none" w:sz="0" w:space="0" w:color="auto"/>
                        <w:bottom w:val="none" w:sz="0" w:space="0" w:color="auto"/>
                        <w:right w:val="none" w:sz="0" w:space="0" w:color="auto"/>
                      </w:divBdr>
                    </w:div>
                    <w:div w:id="497158441">
                      <w:marLeft w:val="0"/>
                      <w:marRight w:val="0"/>
                      <w:marTop w:val="0"/>
                      <w:marBottom w:val="0"/>
                      <w:divBdr>
                        <w:top w:val="none" w:sz="0" w:space="0" w:color="auto"/>
                        <w:left w:val="none" w:sz="0" w:space="0" w:color="auto"/>
                        <w:bottom w:val="none" w:sz="0" w:space="0" w:color="auto"/>
                        <w:right w:val="none" w:sz="0" w:space="0" w:color="auto"/>
                      </w:divBdr>
                    </w:div>
                    <w:div w:id="543712122">
                      <w:marLeft w:val="0"/>
                      <w:marRight w:val="0"/>
                      <w:marTop w:val="0"/>
                      <w:marBottom w:val="0"/>
                      <w:divBdr>
                        <w:top w:val="none" w:sz="0" w:space="0" w:color="auto"/>
                        <w:left w:val="none" w:sz="0" w:space="0" w:color="auto"/>
                        <w:bottom w:val="none" w:sz="0" w:space="0" w:color="auto"/>
                        <w:right w:val="none" w:sz="0" w:space="0" w:color="auto"/>
                      </w:divBdr>
                    </w:div>
                    <w:div w:id="650596062">
                      <w:marLeft w:val="0"/>
                      <w:marRight w:val="0"/>
                      <w:marTop w:val="0"/>
                      <w:marBottom w:val="0"/>
                      <w:divBdr>
                        <w:top w:val="none" w:sz="0" w:space="0" w:color="auto"/>
                        <w:left w:val="none" w:sz="0" w:space="0" w:color="auto"/>
                        <w:bottom w:val="none" w:sz="0" w:space="0" w:color="auto"/>
                        <w:right w:val="none" w:sz="0" w:space="0" w:color="auto"/>
                      </w:divBdr>
                    </w:div>
                    <w:div w:id="662515370">
                      <w:marLeft w:val="0"/>
                      <w:marRight w:val="0"/>
                      <w:marTop w:val="0"/>
                      <w:marBottom w:val="0"/>
                      <w:divBdr>
                        <w:top w:val="none" w:sz="0" w:space="0" w:color="auto"/>
                        <w:left w:val="none" w:sz="0" w:space="0" w:color="auto"/>
                        <w:bottom w:val="none" w:sz="0" w:space="0" w:color="auto"/>
                        <w:right w:val="none" w:sz="0" w:space="0" w:color="auto"/>
                      </w:divBdr>
                    </w:div>
                    <w:div w:id="682588996">
                      <w:marLeft w:val="0"/>
                      <w:marRight w:val="0"/>
                      <w:marTop w:val="0"/>
                      <w:marBottom w:val="0"/>
                      <w:divBdr>
                        <w:top w:val="none" w:sz="0" w:space="0" w:color="auto"/>
                        <w:left w:val="none" w:sz="0" w:space="0" w:color="auto"/>
                        <w:bottom w:val="none" w:sz="0" w:space="0" w:color="auto"/>
                        <w:right w:val="none" w:sz="0" w:space="0" w:color="auto"/>
                      </w:divBdr>
                    </w:div>
                    <w:div w:id="770315038">
                      <w:marLeft w:val="0"/>
                      <w:marRight w:val="0"/>
                      <w:marTop w:val="0"/>
                      <w:marBottom w:val="0"/>
                      <w:divBdr>
                        <w:top w:val="none" w:sz="0" w:space="0" w:color="auto"/>
                        <w:left w:val="none" w:sz="0" w:space="0" w:color="auto"/>
                        <w:bottom w:val="none" w:sz="0" w:space="0" w:color="auto"/>
                        <w:right w:val="none" w:sz="0" w:space="0" w:color="auto"/>
                      </w:divBdr>
                    </w:div>
                    <w:div w:id="860238516">
                      <w:marLeft w:val="0"/>
                      <w:marRight w:val="0"/>
                      <w:marTop w:val="0"/>
                      <w:marBottom w:val="0"/>
                      <w:divBdr>
                        <w:top w:val="none" w:sz="0" w:space="0" w:color="auto"/>
                        <w:left w:val="none" w:sz="0" w:space="0" w:color="auto"/>
                        <w:bottom w:val="none" w:sz="0" w:space="0" w:color="auto"/>
                        <w:right w:val="none" w:sz="0" w:space="0" w:color="auto"/>
                      </w:divBdr>
                    </w:div>
                    <w:div w:id="895824741">
                      <w:marLeft w:val="0"/>
                      <w:marRight w:val="0"/>
                      <w:marTop w:val="0"/>
                      <w:marBottom w:val="0"/>
                      <w:divBdr>
                        <w:top w:val="none" w:sz="0" w:space="0" w:color="auto"/>
                        <w:left w:val="none" w:sz="0" w:space="0" w:color="auto"/>
                        <w:bottom w:val="none" w:sz="0" w:space="0" w:color="auto"/>
                        <w:right w:val="none" w:sz="0" w:space="0" w:color="auto"/>
                      </w:divBdr>
                    </w:div>
                    <w:div w:id="914515594">
                      <w:marLeft w:val="0"/>
                      <w:marRight w:val="0"/>
                      <w:marTop w:val="0"/>
                      <w:marBottom w:val="0"/>
                      <w:divBdr>
                        <w:top w:val="none" w:sz="0" w:space="0" w:color="auto"/>
                        <w:left w:val="none" w:sz="0" w:space="0" w:color="auto"/>
                        <w:bottom w:val="none" w:sz="0" w:space="0" w:color="auto"/>
                        <w:right w:val="none" w:sz="0" w:space="0" w:color="auto"/>
                      </w:divBdr>
                    </w:div>
                    <w:div w:id="926036162">
                      <w:marLeft w:val="0"/>
                      <w:marRight w:val="0"/>
                      <w:marTop w:val="0"/>
                      <w:marBottom w:val="0"/>
                      <w:divBdr>
                        <w:top w:val="none" w:sz="0" w:space="0" w:color="auto"/>
                        <w:left w:val="none" w:sz="0" w:space="0" w:color="auto"/>
                        <w:bottom w:val="none" w:sz="0" w:space="0" w:color="auto"/>
                        <w:right w:val="none" w:sz="0" w:space="0" w:color="auto"/>
                      </w:divBdr>
                    </w:div>
                    <w:div w:id="936254931">
                      <w:marLeft w:val="0"/>
                      <w:marRight w:val="0"/>
                      <w:marTop w:val="0"/>
                      <w:marBottom w:val="0"/>
                      <w:divBdr>
                        <w:top w:val="none" w:sz="0" w:space="0" w:color="auto"/>
                        <w:left w:val="none" w:sz="0" w:space="0" w:color="auto"/>
                        <w:bottom w:val="none" w:sz="0" w:space="0" w:color="auto"/>
                        <w:right w:val="none" w:sz="0" w:space="0" w:color="auto"/>
                      </w:divBdr>
                    </w:div>
                    <w:div w:id="963654236">
                      <w:marLeft w:val="0"/>
                      <w:marRight w:val="0"/>
                      <w:marTop w:val="0"/>
                      <w:marBottom w:val="0"/>
                      <w:divBdr>
                        <w:top w:val="none" w:sz="0" w:space="0" w:color="auto"/>
                        <w:left w:val="none" w:sz="0" w:space="0" w:color="auto"/>
                        <w:bottom w:val="none" w:sz="0" w:space="0" w:color="auto"/>
                        <w:right w:val="none" w:sz="0" w:space="0" w:color="auto"/>
                      </w:divBdr>
                    </w:div>
                    <w:div w:id="1029187509">
                      <w:marLeft w:val="0"/>
                      <w:marRight w:val="0"/>
                      <w:marTop w:val="0"/>
                      <w:marBottom w:val="0"/>
                      <w:divBdr>
                        <w:top w:val="none" w:sz="0" w:space="0" w:color="auto"/>
                        <w:left w:val="none" w:sz="0" w:space="0" w:color="auto"/>
                        <w:bottom w:val="none" w:sz="0" w:space="0" w:color="auto"/>
                        <w:right w:val="none" w:sz="0" w:space="0" w:color="auto"/>
                      </w:divBdr>
                    </w:div>
                    <w:div w:id="1053312157">
                      <w:marLeft w:val="0"/>
                      <w:marRight w:val="0"/>
                      <w:marTop w:val="0"/>
                      <w:marBottom w:val="0"/>
                      <w:divBdr>
                        <w:top w:val="none" w:sz="0" w:space="0" w:color="auto"/>
                        <w:left w:val="none" w:sz="0" w:space="0" w:color="auto"/>
                        <w:bottom w:val="none" w:sz="0" w:space="0" w:color="auto"/>
                        <w:right w:val="none" w:sz="0" w:space="0" w:color="auto"/>
                      </w:divBdr>
                    </w:div>
                    <w:div w:id="1058436649">
                      <w:marLeft w:val="0"/>
                      <w:marRight w:val="0"/>
                      <w:marTop w:val="0"/>
                      <w:marBottom w:val="0"/>
                      <w:divBdr>
                        <w:top w:val="none" w:sz="0" w:space="0" w:color="auto"/>
                        <w:left w:val="none" w:sz="0" w:space="0" w:color="auto"/>
                        <w:bottom w:val="none" w:sz="0" w:space="0" w:color="auto"/>
                        <w:right w:val="none" w:sz="0" w:space="0" w:color="auto"/>
                      </w:divBdr>
                    </w:div>
                    <w:div w:id="1085347109">
                      <w:marLeft w:val="0"/>
                      <w:marRight w:val="0"/>
                      <w:marTop w:val="0"/>
                      <w:marBottom w:val="0"/>
                      <w:divBdr>
                        <w:top w:val="none" w:sz="0" w:space="0" w:color="auto"/>
                        <w:left w:val="none" w:sz="0" w:space="0" w:color="auto"/>
                        <w:bottom w:val="none" w:sz="0" w:space="0" w:color="auto"/>
                        <w:right w:val="none" w:sz="0" w:space="0" w:color="auto"/>
                      </w:divBdr>
                    </w:div>
                    <w:div w:id="1114592806">
                      <w:marLeft w:val="0"/>
                      <w:marRight w:val="0"/>
                      <w:marTop w:val="0"/>
                      <w:marBottom w:val="0"/>
                      <w:divBdr>
                        <w:top w:val="none" w:sz="0" w:space="0" w:color="auto"/>
                        <w:left w:val="none" w:sz="0" w:space="0" w:color="auto"/>
                        <w:bottom w:val="none" w:sz="0" w:space="0" w:color="auto"/>
                        <w:right w:val="none" w:sz="0" w:space="0" w:color="auto"/>
                      </w:divBdr>
                    </w:div>
                    <w:div w:id="1179126855">
                      <w:marLeft w:val="0"/>
                      <w:marRight w:val="0"/>
                      <w:marTop w:val="0"/>
                      <w:marBottom w:val="0"/>
                      <w:divBdr>
                        <w:top w:val="none" w:sz="0" w:space="0" w:color="auto"/>
                        <w:left w:val="none" w:sz="0" w:space="0" w:color="auto"/>
                        <w:bottom w:val="none" w:sz="0" w:space="0" w:color="auto"/>
                        <w:right w:val="none" w:sz="0" w:space="0" w:color="auto"/>
                      </w:divBdr>
                    </w:div>
                    <w:div w:id="1209731510">
                      <w:marLeft w:val="0"/>
                      <w:marRight w:val="0"/>
                      <w:marTop w:val="0"/>
                      <w:marBottom w:val="0"/>
                      <w:divBdr>
                        <w:top w:val="none" w:sz="0" w:space="0" w:color="auto"/>
                        <w:left w:val="none" w:sz="0" w:space="0" w:color="auto"/>
                        <w:bottom w:val="none" w:sz="0" w:space="0" w:color="auto"/>
                        <w:right w:val="none" w:sz="0" w:space="0" w:color="auto"/>
                      </w:divBdr>
                    </w:div>
                    <w:div w:id="1264612150">
                      <w:marLeft w:val="0"/>
                      <w:marRight w:val="0"/>
                      <w:marTop w:val="0"/>
                      <w:marBottom w:val="0"/>
                      <w:divBdr>
                        <w:top w:val="none" w:sz="0" w:space="0" w:color="auto"/>
                        <w:left w:val="none" w:sz="0" w:space="0" w:color="auto"/>
                        <w:bottom w:val="none" w:sz="0" w:space="0" w:color="auto"/>
                        <w:right w:val="none" w:sz="0" w:space="0" w:color="auto"/>
                      </w:divBdr>
                    </w:div>
                    <w:div w:id="1281258443">
                      <w:marLeft w:val="0"/>
                      <w:marRight w:val="0"/>
                      <w:marTop w:val="0"/>
                      <w:marBottom w:val="0"/>
                      <w:divBdr>
                        <w:top w:val="none" w:sz="0" w:space="0" w:color="auto"/>
                        <w:left w:val="none" w:sz="0" w:space="0" w:color="auto"/>
                        <w:bottom w:val="none" w:sz="0" w:space="0" w:color="auto"/>
                        <w:right w:val="none" w:sz="0" w:space="0" w:color="auto"/>
                      </w:divBdr>
                    </w:div>
                    <w:div w:id="1379471315">
                      <w:marLeft w:val="0"/>
                      <w:marRight w:val="0"/>
                      <w:marTop w:val="0"/>
                      <w:marBottom w:val="0"/>
                      <w:divBdr>
                        <w:top w:val="none" w:sz="0" w:space="0" w:color="auto"/>
                        <w:left w:val="none" w:sz="0" w:space="0" w:color="auto"/>
                        <w:bottom w:val="none" w:sz="0" w:space="0" w:color="auto"/>
                        <w:right w:val="none" w:sz="0" w:space="0" w:color="auto"/>
                      </w:divBdr>
                    </w:div>
                    <w:div w:id="1401906139">
                      <w:marLeft w:val="0"/>
                      <w:marRight w:val="0"/>
                      <w:marTop w:val="0"/>
                      <w:marBottom w:val="0"/>
                      <w:divBdr>
                        <w:top w:val="none" w:sz="0" w:space="0" w:color="auto"/>
                        <w:left w:val="none" w:sz="0" w:space="0" w:color="auto"/>
                        <w:bottom w:val="none" w:sz="0" w:space="0" w:color="auto"/>
                        <w:right w:val="none" w:sz="0" w:space="0" w:color="auto"/>
                      </w:divBdr>
                    </w:div>
                    <w:div w:id="1410540232">
                      <w:marLeft w:val="0"/>
                      <w:marRight w:val="0"/>
                      <w:marTop w:val="0"/>
                      <w:marBottom w:val="0"/>
                      <w:divBdr>
                        <w:top w:val="none" w:sz="0" w:space="0" w:color="auto"/>
                        <w:left w:val="none" w:sz="0" w:space="0" w:color="auto"/>
                        <w:bottom w:val="none" w:sz="0" w:space="0" w:color="auto"/>
                        <w:right w:val="none" w:sz="0" w:space="0" w:color="auto"/>
                      </w:divBdr>
                    </w:div>
                    <w:div w:id="1450011797">
                      <w:marLeft w:val="0"/>
                      <w:marRight w:val="0"/>
                      <w:marTop w:val="0"/>
                      <w:marBottom w:val="0"/>
                      <w:divBdr>
                        <w:top w:val="none" w:sz="0" w:space="0" w:color="auto"/>
                        <w:left w:val="none" w:sz="0" w:space="0" w:color="auto"/>
                        <w:bottom w:val="none" w:sz="0" w:space="0" w:color="auto"/>
                        <w:right w:val="none" w:sz="0" w:space="0" w:color="auto"/>
                      </w:divBdr>
                    </w:div>
                    <w:div w:id="1596788346">
                      <w:marLeft w:val="0"/>
                      <w:marRight w:val="0"/>
                      <w:marTop w:val="0"/>
                      <w:marBottom w:val="0"/>
                      <w:divBdr>
                        <w:top w:val="none" w:sz="0" w:space="0" w:color="auto"/>
                        <w:left w:val="none" w:sz="0" w:space="0" w:color="auto"/>
                        <w:bottom w:val="none" w:sz="0" w:space="0" w:color="auto"/>
                        <w:right w:val="none" w:sz="0" w:space="0" w:color="auto"/>
                      </w:divBdr>
                    </w:div>
                    <w:div w:id="1600916246">
                      <w:marLeft w:val="0"/>
                      <w:marRight w:val="0"/>
                      <w:marTop w:val="0"/>
                      <w:marBottom w:val="0"/>
                      <w:divBdr>
                        <w:top w:val="none" w:sz="0" w:space="0" w:color="auto"/>
                        <w:left w:val="none" w:sz="0" w:space="0" w:color="auto"/>
                        <w:bottom w:val="none" w:sz="0" w:space="0" w:color="auto"/>
                        <w:right w:val="none" w:sz="0" w:space="0" w:color="auto"/>
                      </w:divBdr>
                    </w:div>
                    <w:div w:id="1604075768">
                      <w:marLeft w:val="0"/>
                      <w:marRight w:val="0"/>
                      <w:marTop w:val="0"/>
                      <w:marBottom w:val="0"/>
                      <w:divBdr>
                        <w:top w:val="none" w:sz="0" w:space="0" w:color="auto"/>
                        <w:left w:val="none" w:sz="0" w:space="0" w:color="auto"/>
                        <w:bottom w:val="none" w:sz="0" w:space="0" w:color="auto"/>
                        <w:right w:val="none" w:sz="0" w:space="0" w:color="auto"/>
                      </w:divBdr>
                    </w:div>
                    <w:div w:id="1621257468">
                      <w:marLeft w:val="0"/>
                      <w:marRight w:val="0"/>
                      <w:marTop w:val="0"/>
                      <w:marBottom w:val="0"/>
                      <w:divBdr>
                        <w:top w:val="none" w:sz="0" w:space="0" w:color="auto"/>
                        <w:left w:val="none" w:sz="0" w:space="0" w:color="auto"/>
                        <w:bottom w:val="none" w:sz="0" w:space="0" w:color="auto"/>
                        <w:right w:val="none" w:sz="0" w:space="0" w:color="auto"/>
                      </w:divBdr>
                    </w:div>
                    <w:div w:id="1623994791">
                      <w:marLeft w:val="0"/>
                      <w:marRight w:val="0"/>
                      <w:marTop w:val="0"/>
                      <w:marBottom w:val="0"/>
                      <w:divBdr>
                        <w:top w:val="none" w:sz="0" w:space="0" w:color="auto"/>
                        <w:left w:val="none" w:sz="0" w:space="0" w:color="auto"/>
                        <w:bottom w:val="none" w:sz="0" w:space="0" w:color="auto"/>
                        <w:right w:val="none" w:sz="0" w:space="0" w:color="auto"/>
                      </w:divBdr>
                    </w:div>
                    <w:div w:id="1686441666">
                      <w:marLeft w:val="0"/>
                      <w:marRight w:val="0"/>
                      <w:marTop w:val="0"/>
                      <w:marBottom w:val="0"/>
                      <w:divBdr>
                        <w:top w:val="none" w:sz="0" w:space="0" w:color="auto"/>
                        <w:left w:val="none" w:sz="0" w:space="0" w:color="auto"/>
                        <w:bottom w:val="none" w:sz="0" w:space="0" w:color="auto"/>
                        <w:right w:val="none" w:sz="0" w:space="0" w:color="auto"/>
                      </w:divBdr>
                    </w:div>
                    <w:div w:id="1702052720">
                      <w:marLeft w:val="0"/>
                      <w:marRight w:val="0"/>
                      <w:marTop w:val="0"/>
                      <w:marBottom w:val="0"/>
                      <w:divBdr>
                        <w:top w:val="none" w:sz="0" w:space="0" w:color="auto"/>
                        <w:left w:val="none" w:sz="0" w:space="0" w:color="auto"/>
                        <w:bottom w:val="none" w:sz="0" w:space="0" w:color="auto"/>
                        <w:right w:val="none" w:sz="0" w:space="0" w:color="auto"/>
                      </w:divBdr>
                    </w:div>
                    <w:div w:id="1730687374">
                      <w:marLeft w:val="0"/>
                      <w:marRight w:val="0"/>
                      <w:marTop w:val="0"/>
                      <w:marBottom w:val="0"/>
                      <w:divBdr>
                        <w:top w:val="none" w:sz="0" w:space="0" w:color="auto"/>
                        <w:left w:val="none" w:sz="0" w:space="0" w:color="auto"/>
                        <w:bottom w:val="none" w:sz="0" w:space="0" w:color="auto"/>
                        <w:right w:val="none" w:sz="0" w:space="0" w:color="auto"/>
                      </w:divBdr>
                    </w:div>
                    <w:div w:id="1795950205">
                      <w:marLeft w:val="0"/>
                      <w:marRight w:val="0"/>
                      <w:marTop w:val="0"/>
                      <w:marBottom w:val="0"/>
                      <w:divBdr>
                        <w:top w:val="none" w:sz="0" w:space="0" w:color="auto"/>
                        <w:left w:val="none" w:sz="0" w:space="0" w:color="auto"/>
                        <w:bottom w:val="none" w:sz="0" w:space="0" w:color="auto"/>
                        <w:right w:val="none" w:sz="0" w:space="0" w:color="auto"/>
                      </w:divBdr>
                    </w:div>
                    <w:div w:id="1805200465">
                      <w:marLeft w:val="0"/>
                      <w:marRight w:val="0"/>
                      <w:marTop w:val="0"/>
                      <w:marBottom w:val="0"/>
                      <w:divBdr>
                        <w:top w:val="none" w:sz="0" w:space="0" w:color="auto"/>
                        <w:left w:val="none" w:sz="0" w:space="0" w:color="auto"/>
                        <w:bottom w:val="none" w:sz="0" w:space="0" w:color="auto"/>
                        <w:right w:val="none" w:sz="0" w:space="0" w:color="auto"/>
                      </w:divBdr>
                    </w:div>
                    <w:div w:id="1812092396">
                      <w:marLeft w:val="0"/>
                      <w:marRight w:val="0"/>
                      <w:marTop w:val="0"/>
                      <w:marBottom w:val="0"/>
                      <w:divBdr>
                        <w:top w:val="none" w:sz="0" w:space="0" w:color="auto"/>
                        <w:left w:val="none" w:sz="0" w:space="0" w:color="auto"/>
                        <w:bottom w:val="none" w:sz="0" w:space="0" w:color="auto"/>
                        <w:right w:val="none" w:sz="0" w:space="0" w:color="auto"/>
                      </w:divBdr>
                    </w:div>
                    <w:div w:id="1821648735">
                      <w:marLeft w:val="0"/>
                      <w:marRight w:val="0"/>
                      <w:marTop w:val="0"/>
                      <w:marBottom w:val="0"/>
                      <w:divBdr>
                        <w:top w:val="none" w:sz="0" w:space="0" w:color="auto"/>
                        <w:left w:val="none" w:sz="0" w:space="0" w:color="auto"/>
                        <w:bottom w:val="none" w:sz="0" w:space="0" w:color="auto"/>
                        <w:right w:val="none" w:sz="0" w:space="0" w:color="auto"/>
                      </w:divBdr>
                    </w:div>
                    <w:div w:id="1830176150">
                      <w:marLeft w:val="0"/>
                      <w:marRight w:val="0"/>
                      <w:marTop w:val="0"/>
                      <w:marBottom w:val="0"/>
                      <w:divBdr>
                        <w:top w:val="none" w:sz="0" w:space="0" w:color="auto"/>
                        <w:left w:val="none" w:sz="0" w:space="0" w:color="auto"/>
                        <w:bottom w:val="none" w:sz="0" w:space="0" w:color="auto"/>
                        <w:right w:val="none" w:sz="0" w:space="0" w:color="auto"/>
                      </w:divBdr>
                    </w:div>
                    <w:div w:id="1870027940">
                      <w:marLeft w:val="0"/>
                      <w:marRight w:val="0"/>
                      <w:marTop w:val="0"/>
                      <w:marBottom w:val="0"/>
                      <w:divBdr>
                        <w:top w:val="none" w:sz="0" w:space="0" w:color="auto"/>
                        <w:left w:val="none" w:sz="0" w:space="0" w:color="auto"/>
                        <w:bottom w:val="none" w:sz="0" w:space="0" w:color="auto"/>
                        <w:right w:val="none" w:sz="0" w:space="0" w:color="auto"/>
                      </w:divBdr>
                    </w:div>
                    <w:div w:id="1872457048">
                      <w:marLeft w:val="0"/>
                      <w:marRight w:val="0"/>
                      <w:marTop w:val="0"/>
                      <w:marBottom w:val="0"/>
                      <w:divBdr>
                        <w:top w:val="none" w:sz="0" w:space="0" w:color="auto"/>
                        <w:left w:val="none" w:sz="0" w:space="0" w:color="auto"/>
                        <w:bottom w:val="none" w:sz="0" w:space="0" w:color="auto"/>
                        <w:right w:val="none" w:sz="0" w:space="0" w:color="auto"/>
                      </w:divBdr>
                    </w:div>
                    <w:div w:id="1878352372">
                      <w:marLeft w:val="0"/>
                      <w:marRight w:val="0"/>
                      <w:marTop w:val="0"/>
                      <w:marBottom w:val="0"/>
                      <w:divBdr>
                        <w:top w:val="none" w:sz="0" w:space="0" w:color="auto"/>
                        <w:left w:val="none" w:sz="0" w:space="0" w:color="auto"/>
                        <w:bottom w:val="none" w:sz="0" w:space="0" w:color="auto"/>
                        <w:right w:val="none" w:sz="0" w:space="0" w:color="auto"/>
                      </w:divBdr>
                    </w:div>
                    <w:div w:id="1899826819">
                      <w:marLeft w:val="0"/>
                      <w:marRight w:val="0"/>
                      <w:marTop w:val="0"/>
                      <w:marBottom w:val="0"/>
                      <w:divBdr>
                        <w:top w:val="none" w:sz="0" w:space="0" w:color="auto"/>
                        <w:left w:val="none" w:sz="0" w:space="0" w:color="auto"/>
                        <w:bottom w:val="none" w:sz="0" w:space="0" w:color="auto"/>
                        <w:right w:val="none" w:sz="0" w:space="0" w:color="auto"/>
                      </w:divBdr>
                    </w:div>
                    <w:div w:id="1959873662">
                      <w:marLeft w:val="0"/>
                      <w:marRight w:val="0"/>
                      <w:marTop w:val="0"/>
                      <w:marBottom w:val="0"/>
                      <w:divBdr>
                        <w:top w:val="none" w:sz="0" w:space="0" w:color="auto"/>
                        <w:left w:val="none" w:sz="0" w:space="0" w:color="auto"/>
                        <w:bottom w:val="none" w:sz="0" w:space="0" w:color="auto"/>
                        <w:right w:val="none" w:sz="0" w:space="0" w:color="auto"/>
                      </w:divBdr>
                    </w:div>
                    <w:div w:id="1966933393">
                      <w:marLeft w:val="0"/>
                      <w:marRight w:val="0"/>
                      <w:marTop w:val="0"/>
                      <w:marBottom w:val="0"/>
                      <w:divBdr>
                        <w:top w:val="none" w:sz="0" w:space="0" w:color="auto"/>
                        <w:left w:val="none" w:sz="0" w:space="0" w:color="auto"/>
                        <w:bottom w:val="none" w:sz="0" w:space="0" w:color="auto"/>
                        <w:right w:val="none" w:sz="0" w:space="0" w:color="auto"/>
                      </w:divBdr>
                    </w:div>
                    <w:div w:id="1967160029">
                      <w:marLeft w:val="0"/>
                      <w:marRight w:val="0"/>
                      <w:marTop w:val="0"/>
                      <w:marBottom w:val="0"/>
                      <w:divBdr>
                        <w:top w:val="none" w:sz="0" w:space="0" w:color="auto"/>
                        <w:left w:val="none" w:sz="0" w:space="0" w:color="auto"/>
                        <w:bottom w:val="none" w:sz="0" w:space="0" w:color="auto"/>
                        <w:right w:val="none" w:sz="0" w:space="0" w:color="auto"/>
                      </w:divBdr>
                    </w:div>
                    <w:div w:id="1987586681">
                      <w:marLeft w:val="0"/>
                      <w:marRight w:val="0"/>
                      <w:marTop w:val="0"/>
                      <w:marBottom w:val="0"/>
                      <w:divBdr>
                        <w:top w:val="none" w:sz="0" w:space="0" w:color="auto"/>
                        <w:left w:val="none" w:sz="0" w:space="0" w:color="auto"/>
                        <w:bottom w:val="none" w:sz="0" w:space="0" w:color="auto"/>
                        <w:right w:val="none" w:sz="0" w:space="0" w:color="auto"/>
                      </w:divBdr>
                    </w:div>
                    <w:div w:id="2000110250">
                      <w:marLeft w:val="0"/>
                      <w:marRight w:val="0"/>
                      <w:marTop w:val="0"/>
                      <w:marBottom w:val="0"/>
                      <w:divBdr>
                        <w:top w:val="none" w:sz="0" w:space="0" w:color="auto"/>
                        <w:left w:val="none" w:sz="0" w:space="0" w:color="auto"/>
                        <w:bottom w:val="none" w:sz="0" w:space="0" w:color="auto"/>
                        <w:right w:val="none" w:sz="0" w:space="0" w:color="auto"/>
                      </w:divBdr>
                    </w:div>
                    <w:div w:id="2015261179">
                      <w:marLeft w:val="0"/>
                      <w:marRight w:val="0"/>
                      <w:marTop w:val="0"/>
                      <w:marBottom w:val="0"/>
                      <w:divBdr>
                        <w:top w:val="none" w:sz="0" w:space="0" w:color="auto"/>
                        <w:left w:val="none" w:sz="0" w:space="0" w:color="auto"/>
                        <w:bottom w:val="none" w:sz="0" w:space="0" w:color="auto"/>
                        <w:right w:val="none" w:sz="0" w:space="0" w:color="auto"/>
                      </w:divBdr>
                    </w:div>
                    <w:div w:id="2023042489">
                      <w:marLeft w:val="0"/>
                      <w:marRight w:val="0"/>
                      <w:marTop w:val="0"/>
                      <w:marBottom w:val="0"/>
                      <w:divBdr>
                        <w:top w:val="none" w:sz="0" w:space="0" w:color="auto"/>
                        <w:left w:val="none" w:sz="0" w:space="0" w:color="auto"/>
                        <w:bottom w:val="none" w:sz="0" w:space="0" w:color="auto"/>
                        <w:right w:val="none" w:sz="0" w:space="0" w:color="auto"/>
                      </w:divBdr>
                    </w:div>
                    <w:div w:id="20889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434663">
          <w:marLeft w:val="0"/>
          <w:marRight w:val="0"/>
          <w:marTop w:val="0"/>
          <w:marBottom w:val="0"/>
          <w:divBdr>
            <w:top w:val="none" w:sz="0" w:space="0" w:color="auto"/>
            <w:left w:val="none" w:sz="0" w:space="0" w:color="auto"/>
            <w:bottom w:val="none" w:sz="0" w:space="0" w:color="auto"/>
            <w:right w:val="none" w:sz="0" w:space="0" w:color="auto"/>
          </w:divBdr>
        </w:div>
      </w:divsChild>
    </w:div>
    <w:div w:id="1837304914">
      <w:bodyDiv w:val="1"/>
      <w:marLeft w:val="0"/>
      <w:marRight w:val="0"/>
      <w:marTop w:val="0"/>
      <w:marBottom w:val="0"/>
      <w:divBdr>
        <w:top w:val="none" w:sz="0" w:space="0" w:color="auto"/>
        <w:left w:val="none" w:sz="0" w:space="0" w:color="auto"/>
        <w:bottom w:val="none" w:sz="0" w:space="0" w:color="auto"/>
        <w:right w:val="none" w:sz="0" w:space="0" w:color="auto"/>
      </w:divBdr>
      <w:divsChild>
        <w:div w:id="577134091">
          <w:marLeft w:val="0"/>
          <w:marRight w:val="0"/>
          <w:marTop w:val="0"/>
          <w:marBottom w:val="0"/>
          <w:divBdr>
            <w:top w:val="none" w:sz="0" w:space="0" w:color="auto"/>
            <w:left w:val="none" w:sz="0" w:space="0" w:color="auto"/>
            <w:bottom w:val="none" w:sz="0" w:space="0" w:color="auto"/>
            <w:right w:val="none" w:sz="0" w:space="0" w:color="auto"/>
          </w:divBdr>
        </w:div>
        <w:div w:id="1809592343">
          <w:marLeft w:val="0"/>
          <w:marRight w:val="0"/>
          <w:marTop w:val="0"/>
          <w:marBottom w:val="0"/>
          <w:divBdr>
            <w:top w:val="none" w:sz="0" w:space="0" w:color="auto"/>
            <w:left w:val="none" w:sz="0" w:space="0" w:color="auto"/>
            <w:bottom w:val="none" w:sz="0" w:space="0" w:color="auto"/>
            <w:right w:val="none" w:sz="0" w:space="0" w:color="auto"/>
          </w:divBdr>
          <w:divsChild>
            <w:div w:id="449206177">
              <w:marLeft w:val="0"/>
              <w:marRight w:val="0"/>
              <w:marTop w:val="0"/>
              <w:marBottom w:val="0"/>
              <w:divBdr>
                <w:top w:val="none" w:sz="0" w:space="0" w:color="auto"/>
                <w:left w:val="none" w:sz="0" w:space="0" w:color="auto"/>
                <w:bottom w:val="none" w:sz="0" w:space="0" w:color="auto"/>
                <w:right w:val="none" w:sz="0" w:space="0" w:color="auto"/>
              </w:divBdr>
              <w:divsChild>
                <w:div w:id="2080596559">
                  <w:marLeft w:val="0"/>
                  <w:marRight w:val="0"/>
                  <w:marTop w:val="0"/>
                  <w:marBottom w:val="0"/>
                  <w:divBdr>
                    <w:top w:val="none" w:sz="0" w:space="0" w:color="auto"/>
                    <w:left w:val="none" w:sz="0" w:space="0" w:color="auto"/>
                    <w:bottom w:val="none" w:sz="0" w:space="0" w:color="auto"/>
                    <w:right w:val="none" w:sz="0" w:space="0" w:color="auto"/>
                  </w:divBdr>
                  <w:divsChild>
                    <w:div w:id="1781411623">
                      <w:marLeft w:val="0"/>
                      <w:marRight w:val="0"/>
                      <w:marTop w:val="0"/>
                      <w:marBottom w:val="0"/>
                      <w:divBdr>
                        <w:top w:val="none" w:sz="0" w:space="0" w:color="auto"/>
                        <w:left w:val="none" w:sz="0" w:space="0" w:color="auto"/>
                        <w:bottom w:val="none" w:sz="0" w:space="0" w:color="auto"/>
                        <w:right w:val="none" w:sz="0" w:space="0" w:color="auto"/>
                      </w:divBdr>
                      <w:divsChild>
                        <w:div w:id="14307065">
                          <w:marLeft w:val="0"/>
                          <w:marRight w:val="0"/>
                          <w:marTop w:val="0"/>
                          <w:marBottom w:val="0"/>
                          <w:divBdr>
                            <w:top w:val="none" w:sz="0" w:space="0" w:color="auto"/>
                            <w:left w:val="none" w:sz="0" w:space="0" w:color="auto"/>
                            <w:bottom w:val="none" w:sz="0" w:space="0" w:color="auto"/>
                            <w:right w:val="none" w:sz="0" w:space="0" w:color="auto"/>
                          </w:divBdr>
                        </w:div>
                        <w:div w:id="185608415">
                          <w:marLeft w:val="0"/>
                          <w:marRight w:val="0"/>
                          <w:marTop w:val="0"/>
                          <w:marBottom w:val="0"/>
                          <w:divBdr>
                            <w:top w:val="none" w:sz="0" w:space="0" w:color="auto"/>
                            <w:left w:val="none" w:sz="0" w:space="0" w:color="auto"/>
                            <w:bottom w:val="none" w:sz="0" w:space="0" w:color="auto"/>
                            <w:right w:val="none" w:sz="0" w:space="0" w:color="auto"/>
                          </w:divBdr>
                        </w:div>
                        <w:div w:id="441146748">
                          <w:marLeft w:val="0"/>
                          <w:marRight w:val="0"/>
                          <w:marTop w:val="0"/>
                          <w:marBottom w:val="0"/>
                          <w:divBdr>
                            <w:top w:val="none" w:sz="0" w:space="0" w:color="auto"/>
                            <w:left w:val="none" w:sz="0" w:space="0" w:color="auto"/>
                            <w:bottom w:val="none" w:sz="0" w:space="0" w:color="auto"/>
                            <w:right w:val="none" w:sz="0" w:space="0" w:color="auto"/>
                          </w:divBdr>
                        </w:div>
                        <w:div w:id="1014726081">
                          <w:marLeft w:val="0"/>
                          <w:marRight w:val="0"/>
                          <w:marTop w:val="0"/>
                          <w:marBottom w:val="0"/>
                          <w:divBdr>
                            <w:top w:val="none" w:sz="0" w:space="0" w:color="auto"/>
                            <w:left w:val="none" w:sz="0" w:space="0" w:color="auto"/>
                            <w:bottom w:val="none" w:sz="0" w:space="0" w:color="auto"/>
                            <w:right w:val="none" w:sz="0" w:space="0" w:color="auto"/>
                          </w:divBdr>
                        </w:div>
                        <w:div w:id="1386177226">
                          <w:marLeft w:val="0"/>
                          <w:marRight w:val="0"/>
                          <w:marTop w:val="0"/>
                          <w:marBottom w:val="0"/>
                          <w:divBdr>
                            <w:top w:val="none" w:sz="0" w:space="0" w:color="auto"/>
                            <w:left w:val="none" w:sz="0" w:space="0" w:color="auto"/>
                            <w:bottom w:val="none" w:sz="0" w:space="0" w:color="auto"/>
                            <w:right w:val="none" w:sz="0" w:space="0" w:color="auto"/>
                          </w:divBdr>
                        </w:div>
                        <w:div w:id="1521623381">
                          <w:marLeft w:val="0"/>
                          <w:marRight w:val="0"/>
                          <w:marTop w:val="0"/>
                          <w:marBottom w:val="0"/>
                          <w:divBdr>
                            <w:top w:val="none" w:sz="0" w:space="0" w:color="auto"/>
                            <w:left w:val="none" w:sz="0" w:space="0" w:color="auto"/>
                            <w:bottom w:val="none" w:sz="0" w:space="0" w:color="auto"/>
                            <w:right w:val="none" w:sz="0" w:space="0" w:color="auto"/>
                          </w:divBdr>
                        </w:div>
                        <w:div w:id="2085758297">
                          <w:marLeft w:val="0"/>
                          <w:marRight w:val="0"/>
                          <w:marTop w:val="0"/>
                          <w:marBottom w:val="0"/>
                          <w:divBdr>
                            <w:top w:val="none" w:sz="0" w:space="0" w:color="auto"/>
                            <w:left w:val="none" w:sz="0" w:space="0" w:color="auto"/>
                            <w:bottom w:val="none" w:sz="0" w:space="0" w:color="auto"/>
                            <w:right w:val="none" w:sz="0" w:space="0" w:color="auto"/>
                          </w:divBdr>
                        </w:div>
                        <w:div w:id="2113623178">
                          <w:marLeft w:val="0"/>
                          <w:marRight w:val="0"/>
                          <w:marTop w:val="0"/>
                          <w:marBottom w:val="0"/>
                          <w:divBdr>
                            <w:top w:val="none" w:sz="0" w:space="0" w:color="auto"/>
                            <w:left w:val="none" w:sz="0" w:space="0" w:color="auto"/>
                            <w:bottom w:val="none" w:sz="0" w:space="0" w:color="auto"/>
                            <w:right w:val="none" w:sz="0" w:space="0" w:color="auto"/>
                          </w:divBdr>
                        </w:div>
                        <w:div w:id="21285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095111">
          <w:marLeft w:val="0"/>
          <w:marRight w:val="0"/>
          <w:marTop w:val="0"/>
          <w:marBottom w:val="0"/>
          <w:divBdr>
            <w:top w:val="none" w:sz="0" w:space="0" w:color="auto"/>
            <w:left w:val="none" w:sz="0" w:space="0" w:color="auto"/>
            <w:bottom w:val="none" w:sz="0" w:space="0" w:color="auto"/>
            <w:right w:val="none" w:sz="0" w:space="0" w:color="auto"/>
          </w:divBdr>
          <w:divsChild>
            <w:div w:id="1677220729">
              <w:marLeft w:val="0"/>
              <w:marRight w:val="0"/>
              <w:marTop w:val="0"/>
              <w:marBottom w:val="0"/>
              <w:divBdr>
                <w:top w:val="single" w:sz="12" w:space="0" w:color="1375B0"/>
                <w:left w:val="none" w:sz="0" w:space="0" w:color="auto"/>
                <w:bottom w:val="none" w:sz="0" w:space="0" w:color="auto"/>
                <w:right w:val="none" w:sz="0" w:space="0" w:color="auto"/>
              </w:divBdr>
              <w:divsChild>
                <w:div w:id="590092445">
                  <w:marLeft w:val="0"/>
                  <w:marRight w:val="0"/>
                  <w:marTop w:val="0"/>
                  <w:marBottom w:val="0"/>
                  <w:divBdr>
                    <w:top w:val="none" w:sz="0" w:space="0" w:color="auto"/>
                    <w:left w:val="none" w:sz="0" w:space="0" w:color="auto"/>
                    <w:bottom w:val="none" w:sz="0" w:space="0" w:color="auto"/>
                    <w:right w:val="none" w:sz="0" w:space="0" w:color="auto"/>
                  </w:divBdr>
                </w:div>
                <w:div w:id="1200898298">
                  <w:marLeft w:val="0"/>
                  <w:marRight w:val="0"/>
                  <w:marTop w:val="0"/>
                  <w:marBottom w:val="150"/>
                  <w:divBdr>
                    <w:top w:val="none" w:sz="0" w:space="0" w:color="auto"/>
                    <w:left w:val="none" w:sz="0" w:space="0" w:color="auto"/>
                    <w:bottom w:val="none" w:sz="0" w:space="0" w:color="auto"/>
                    <w:right w:val="none" w:sz="0" w:space="0" w:color="auto"/>
                  </w:divBdr>
                </w:div>
              </w:divsChild>
            </w:div>
            <w:div w:id="1783649799">
              <w:marLeft w:val="0"/>
              <w:marRight w:val="0"/>
              <w:marTop w:val="0"/>
              <w:marBottom w:val="0"/>
              <w:divBdr>
                <w:top w:val="none" w:sz="0" w:space="0" w:color="auto"/>
                <w:left w:val="none" w:sz="0" w:space="0" w:color="auto"/>
                <w:bottom w:val="none" w:sz="0" w:space="0" w:color="auto"/>
                <w:right w:val="none" w:sz="0" w:space="0" w:color="auto"/>
              </w:divBdr>
              <w:divsChild>
                <w:div w:id="433287125">
                  <w:marLeft w:val="75"/>
                  <w:marRight w:val="75"/>
                  <w:marTop w:val="0"/>
                  <w:marBottom w:val="45"/>
                  <w:divBdr>
                    <w:top w:val="single" w:sz="6" w:space="0" w:color="0D77B7"/>
                    <w:left w:val="single" w:sz="6" w:space="0" w:color="0D77B7"/>
                    <w:bottom w:val="single" w:sz="6" w:space="0" w:color="0D77B7"/>
                    <w:right w:val="single" w:sz="6" w:space="0" w:color="0D77B7"/>
                  </w:divBdr>
                </w:div>
                <w:div w:id="755636144">
                  <w:marLeft w:val="75"/>
                  <w:marRight w:val="75"/>
                  <w:marTop w:val="0"/>
                  <w:marBottom w:val="45"/>
                  <w:divBdr>
                    <w:top w:val="single" w:sz="6" w:space="0" w:color="4267B2"/>
                    <w:left w:val="single" w:sz="6" w:space="0" w:color="4267B2"/>
                    <w:bottom w:val="single" w:sz="6" w:space="0" w:color="4267B2"/>
                    <w:right w:val="single" w:sz="6" w:space="0" w:color="4267B2"/>
                  </w:divBdr>
                </w:div>
                <w:div w:id="962997502">
                  <w:marLeft w:val="0"/>
                  <w:marRight w:val="225"/>
                  <w:marTop w:val="0"/>
                  <w:marBottom w:val="0"/>
                  <w:divBdr>
                    <w:top w:val="none" w:sz="0" w:space="0" w:color="auto"/>
                    <w:left w:val="none" w:sz="0" w:space="0" w:color="auto"/>
                    <w:bottom w:val="none" w:sz="0" w:space="0" w:color="auto"/>
                    <w:right w:val="none" w:sz="0" w:space="0" w:color="auto"/>
                  </w:divBdr>
                </w:div>
                <w:div w:id="1192841622">
                  <w:marLeft w:val="75"/>
                  <w:marRight w:val="75"/>
                  <w:marTop w:val="0"/>
                  <w:marBottom w:val="45"/>
                  <w:divBdr>
                    <w:top w:val="single" w:sz="6" w:space="0" w:color="429CD6"/>
                    <w:left w:val="single" w:sz="6" w:space="0" w:color="429CD6"/>
                    <w:bottom w:val="single" w:sz="6" w:space="0" w:color="429CD6"/>
                    <w:right w:val="single" w:sz="6" w:space="0" w:color="429CD6"/>
                  </w:divBdr>
                </w:div>
              </w:divsChild>
            </w:div>
            <w:div w:id="1842235645">
              <w:marLeft w:val="0"/>
              <w:marRight w:val="0"/>
              <w:marTop w:val="0"/>
              <w:marBottom w:val="0"/>
              <w:divBdr>
                <w:top w:val="none" w:sz="0" w:space="0" w:color="auto"/>
                <w:left w:val="none" w:sz="0" w:space="0" w:color="auto"/>
                <w:bottom w:val="none" w:sz="0" w:space="0" w:color="auto"/>
                <w:right w:val="none" w:sz="0" w:space="0" w:color="auto"/>
              </w:divBdr>
              <w:divsChild>
                <w:div w:id="495344763">
                  <w:marLeft w:val="0"/>
                  <w:marRight w:val="0"/>
                  <w:marTop w:val="100"/>
                  <w:marBottom w:val="100"/>
                  <w:divBdr>
                    <w:top w:val="none" w:sz="0" w:space="0" w:color="auto"/>
                    <w:left w:val="none" w:sz="0" w:space="0" w:color="auto"/>
                    <w:bottom w:val="none" w:sz="0" w:space="0" w:color="auto"/>
                    <w:right w:val="none" w:sz="0" w:space="0" w:color="auto"/>
                  </w:divBdr>
                  <w:divsChild>
                    <w:div w:id="60951670">
                      <w:marLeft w:val="0"/>
                      <w:marRight w:val="0"/>
                      <w:marTop w:val="0"/>
                      <w:marBottom w:val="0"/>
                      <w:divBdr>
                        <w:top w:val="none" w:sz="0" w:space="0" w:color="auto"/>
                        <w:left w:val="none" w:sz="0" w:space="0" w:color="auto"/>
                        <w:bottom w:val="none" w:sz="0" w:space="0" w:color="auto"/>
                        <w:right w:val="none" w:sz="0" w:space="0" w:color="auto"/>
                      </w:divBdr>
                      <w:divsChild>
                        <w:div w:id="286283392">
                          <w:marLeft w:val="0"/>
                          <w:marRight w:val="0"/>
                          <w:marTop w:val="0"/>
                          <w:marBottom w:val="0"/>
                          <w:divBdr>
                            <w:top w:val="none" w:sz="0" w:space="0" w:color="auto"/>
                            <w:left w:val="none" w:sz="0" w:space="0" w:color="auto"/>
                            <w:bottom w:val="none" w:sz="0" w:space="0" w:color="auto"/>
                            <w:right w:val="none" w:sz="0" w:space="0" w:color="auto"/>
                          </w:divBdr>
                          <w:divsChild>
                            <w:div w:id="824666093">
                              <w:marLeft w:val="0"/>
                              <w:marRight w:val="0"/>
                              <w:marTop w:val="0"/>
                              <w:marBottom w:val="0"/>
                              <w:divBdr>
                                <w:top w:val="none" w:sz="0" w:space="0" w:color="auto"/>
                                <w:left w:val="none" w:sz="0" w:space="0" w:color="auto"/>
                                <w:bottom w:val="none" w:sz="0" w:space="0" w:color="auto"/>
                                <w:right w:val="none" w:sz="0" w:space="0" w:color="auto"/>
                              </w:divBdr>
                              <w:divsChild>
                                <w:div w:id="1599480932">
                                  <w:marLeft w:val="480"/>
                                  <w:marRight w:val="4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025730">
              <w:marLeft w:val="0"/>
              <w:marRight w:val="0"/>
              <w:marTop w:val="0"/>
              <w:marBottom w:val="0"/>
              <w:divBdr>
                <w:top w:val="single" w:sz="12" w:space="0" w:color="1375B0"/>
                <w:left w:val="none" w:sz="0" w:space="0" w:color="auto"/>
                <w:bottom w:val="none" w:sz="0" w:space="0" w:color="auto"/>
                <w:right w:val="none" w:sz="0" w:space="0" w:color="auto"/>
              </w:divBdr>
              <w:divsChild>
                <w:div w:id="444277946">
                  <w:marLeft w:val="0"/>
                  <w:marRight w:val="0"/>
                  <w:marTop w:val="0"/>
                  <w:marBottom w:val="150"/>
                  <w:divBdr>
                    <w:top w:val="none" w:sz="0" w:space="0" w:color="auto"/>
                    <w:left w:val="none" w:sz="0" w:space="0" w:color="auto"/>
                    <w:bottom w:val="none" w:sz="0" w:space="0" w:color="auto"/>
                    <w:right w:val="none" w:sz="0" w:space="0" w:color="auto"/>
                  </w:divBdr>
                </w:div>
                <w:div w:id="16239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840787">
      <w:bodyDiv w:val="1"/>
      <w:marLeft w:val="0"/>
      <w:marRight w:val="0"/>
      <w:marTop w:val="0"/>
      <w:marBottom w:val="0"/>
      <w:divBdr>
        <w:top w:val="none" w:sz="0" w:space="0" w:color="auto"/>
        <w:left w:val="none" w:sz="0" w:space="0" w:color="auto"/>
        <w:bottom w:val="none" w:sz="0" w:space="0" w:color="auto"/>
        <w:right w:val="none" w:sz="0" w:space="0" w:color="auto"/>
      </w:divBdr>
    </w:div>
    <w:div w:id="2007173321">
      <w:bodyDiv w:val="1"/>
      <w:marLeft w:val="0"/>
      <w:marRight w:val="0"/>
      <w:marTop w:val="0"/>
      <w:marBottom w:val="0"/>
      <w:divBdr>
        <w:top w:val="none" w:sz="0" w:space="0" w:color="auto"/>
        <w:left w:val="none" w:sz="0" w:space="0" w:color="auto"/>
        <w:bottom w:val="none" w:sz="0" w:space="0" w:color="auto"/>
        <w:right w:val="none" w:sz="0" w:space="0" w:color="auto"/>
      </w:divBdr>
    </w:div>
    <w:div w:id="2115055704">
      <w:bodyDiv w:val="1"/>
      <w:marLeft w:val="0"/>
      <w:marRight w:val="0"/>
      <w:marTop w:val="0"/>
      <w:marBottom w:val="0"/>
      <w:divBdr>
        <w:top w:val="none" w:sz="0" w:space="0" w:color="auto"/>
        <w:left w:val="none" w:sz="0" w:space="0" w:color="auto"/>
        <w:bottom w:val="none" w:sz="0" w:space="0" w:color="auto"/>
        <w:right w:val="none" w:sz="0" w:space="0" w:color="auto"/>
      </w:divBdr>
    </w:div>
    <w:div w:id="2115127538">
      <w:bodyDiv w:val="1"/>
      <w:marLeft w:val="0"/>
      <w:marRight w:val="0"/>
      <w:marTop w:val="0"/>
      <w:marBottom w:val="0"/>
      <w:divBdr>
        <w:top w:val="none" w:sz="0" w:space="0" w:color="auto"/>
        <w:left w:val="none" w:sz="0" w:space="0" w:color="auto"/>
        <w:bottom w:val="none" w:sz="0" w:space="0" w:color="auto"/>
        <w:right w:val="none" w:sz="0" w:space="0" w:color="auto"/>
      </w:divBdr>
    </w:div>
    <w:div w:id="2118521048">
      <w:bodyDiv w:val="1"/>
      <w:marLeft w:val="0"/>
      <w:marRight w:val="0"/>
      <w:marTop w:val="0"/>
      <w:marBottom w:val="0"/>
      <w:divBdr>
        <w:top w:val="none" w:sz="0" w:space="0" w:color="auto"/>
        <w:left w:val="none" w:sz="0" w:space="0" w:color="auto"/>
        <w:bottom w:val="none" w:sz="0" w:space="0" w:color="auto"/>
        <w:right w:val="none" w:sz="0" w:space="0" w:color="auto"/>
      </w:divBdr>
    </w:div>
    <w:div w:id="212487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hyperlink" Target="mailto:bist@amar.com"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yperlink" Target="http://en.wikipedia.org/wiki/Software"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hyperlink" Target="mailto:+@[a-zA-Z0-9]+.com"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ncbi.nlm.nih.gov/books/NBK2631/" TargetMode="External"/><Relationship Id="rId24" Type="http://schemas.openxmlformats.org/officeDocument/2006/relationships/hyperlink" Target="http://en.wikipedia.org/wiki/Use_case" TargetMode="External"/><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yperlink" Target="http://en.wikipedia.org/wiki/Database_design" TargetMode="External"/><Relationship Id="rId28" Type="http://schemas.openxmlformats.org/officeDocument/2006/relationships/image" Target="media/image10.png"/><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mailto:Gibmnr@gmail.com.np" TargetMode="External"/><Relationship Id="rId22" Type="http://schemas.openxmlformats.org/officeDocument/2006/relationships/hyperlink" Target="mailto:bist@amar@nepal.com" TargetMode="External"/><Relationship Id="rId27" Type="http://schemas.openxmlformats.org/officeDocument/2006/relationships/image" Target="media/image9.png"/><Relationship Id="rId3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2077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Sha20</b:Tag>
    <b:SourceType>Book</b:SourceType>
    <b:Guid>{C06384CD-4C54-4A20-98C3-AEEEA974645C}</b:Guid>
    <b:LCID>0</b:LCID>
    <b:Author>
      <b:Author>
        <b:NameList>
          <b:Person>
            <b:Last>Sharma</b:Last>
            <b:First>J.</b:First>
            <b:Middle>and Sharma, J.</b:Middle>
          </b:Person>
        </b:NameList>
      </b:Author>
    </b:Author>
    <b:Title>Voice Based Mail System</b:Title>
    <b:Year>2020</b:Year>
    <b:Publisher>Scribd</b:Publisher>
    <b:RefOrder>1</b:RefOrder>
  </b:Source>
  <b:Source>
    <b:Tag>Amr16</b:Tag>
    <b:SourceType>JournalArticle</b:SourceType>
    <b:Guid>{5D715498-AB00-44A7-B743-DBD0AE60402D}</b:Guid>
    <b:LCID>0</b:LCID>
    <b:Author>
      <b:Author>
        <b:NameList>
          <b:Person>
            <b:Last>Amritha Suresh</b:Last>
            <b:First>Binny</b:First>
            <b:Middle>Paulose, Reshma Jagan and Joby George</b:Middle>
          </b:Person>
        </b:NameList>
      </b:Author>
    </b:Author>
    <b:Title>Voice Based Email for Blind</b:Title>
    <b:Year>2016</b:Year>
    <b:Publisher>IJSTE</b:Publisher>
    <b:JournalName>IJSTE</b:JournalName>
    <b:Month>june</b:Month>
    <b:Pages>166-170</b:Pages>
    <b:Volume>4</b:Volume>
    <b:Issue>12</b:Issue>
    <b:RefOrder>2</b:RefOrder>
  </b:Source>
  <b:Source>
    <b:Tag>Mil18</b:Tag>
    <b:SourceType>JournalArticle</b:SourceType>
    <b:Guid>{95DE513A-DB8F-462E-A51B-FF48E15899B8}</b:Guid>
    <b:LCID>0</b:LCID>
    <b:Author>
      <b:Author>
        <b:NameList>
          <b:Person>
            <b:Last>Milan Badigar</b:Last>
            <b:First>Nikita</b:First>
            <b:Middle>Dias, Jemima Dias and Mario</b:Middle>
          </b:Person>
        </b:NameList>
      </b:Author>
    </b:Author>
    <b:Title>Voice Based Email Application For Visually Impaired</b:Title>
    <b:Year>2018</b:Year>
    <b:JournalName>International Journal of Science Technology &amp; Engineering (IJSTE)</b:JournalName>
    <b:Month>june</b:Month>
    <b:Pages>166-170</b:Pages>
    <b:Volume>4</b:Volume>
    <b:Issue>12</b:Issue>
    <b:RefOrder>3</b:RefOrder>
  </b:Source>
  <b:Source>
    <b:Tag>Sha16</b:Tag>
    <b:SourceType>Book</b:SourceType>
    <b:Guid>{1F776373-78CB-466B-A4F2-91794CE140A1}</b:Guid>
    <b:LCID>0</b:LCID>
    <b:Author>
      <b:Author>
        <b:NameList>
          <b:Person>
            <b:Last>Sharma</b:Last>
            <b:First>J.</b:First>
            <b:Middle>and Sharma, J.</b:Middle>
          </b:Person>
        </b:NameList>
      </b:Author>
    </b:Author>
    <b:Title>Sharma, J. and Sharma, J.</b:Title>
    <b:Year>2016</b:Year>
    <b:Publisher>Scribd</b:Publisher>
    <b:Edition>online</b:Edition>
    <b:RefOrder>4</b:RefOrder>
  </b:Source>
  <b:Source>
    <b:Tag>ALA12</b:Tag>
    <b:SourceType>Book</b:SourceType>
    <b:Guid>{4D8BA275-DD95-40D2-8EDD-A46665007917}</b:Guid>
    <b:LCID>0</b:LCID>
    <b:Author>
      <b:Author>
        <b:NameList>
          <b:Person>
            <b:Last>ALAN DENNIS</b:Last>
            <b:First>BARBARA</b:First>
            <b:Middle>HALEY WIXOM, ROBERTA M. ROTH</b:Middle>
          </b:Person>
        </b:NameList>
      </b:Author>
      <b:Editor>
        <b:NameList>
          <b:Person>
            <b:Last>Golub</b:Last>
            <b:First>Beth</b:First>
            <b:Middle>Lang</b:Middle>
          </b:Person>
        </b:NameList>
      </b:Editor>
    </b:Author>
    <b:Title>SYSTEM ANALYSIS AND DESIGN</b:Title>
    <b:Year> 2012</b:Year>
    <b:Publisher>Don Fowley</b:Publisher>
    <b:Edition>Fifth Edition</b:Edition>
    <b:RefOrder>5</b:RefOrder>
  </b:Source>
  <b:Source>
    <b:Tag>Raj09</b:Tag>
    <b:SourceType>Book</b:SourceType>
    <b:Guid>{3BCC6E1D-1A7F-4946-839D-17FA1587CAA1}</b:Guid>
    <b:LCID>0</b:LCID>
    <b:Author>
      <b:Author>
        <b:NameList>
          <b:Person>
            <b:Last>Chopra</b:Last>
            <b:First>Rajeev</b:First>
          </b:Person>
        </b:NameList>
      </b:Author>
    </b:Author>
    <b:Title>Software Project Management</b:Title>
    <b:Year>2009</b:Year>
    <b:RefOrder>6</b:RefOrder>
  </b:Source>
  <b:Source>
    <b:Tag>Ian16</b:Tag>
    <b:SourceType>Book</b:SourceType>
    <b:Guid>{C92B3D5F-12D6-46FD-848C-2F0A83A555ED}</b:Guid>
    <b:LCID>0</b:LCID>
    <b:Author>
      <b:Author>
        <b:NameList>
          <b:Person>
            <b:Last>Sommerville</b:Last>
            <b:First>Ian</b:First>
          </b:Person>
        </b:NameList>
      </b:Author>
    </b:Author>
    <b:Title>Software Engineering</b:Title>
    <b:Year>2016</b:Year>
    <b:Publisher>Pearson Education</b:Publisher>
    <b:Edition>10th Edition</b:Edition>
    <b:RefOrder>7</b:RefOrder>
  </b:Source>
  <b:Source>
    <b:Tag>Jan10</b:Tag>
    <b:SourceType>Book</b:SourceType>
    <b:Guid>{97AD4568-D4B1-4BD3-A725-B910ED89CE58}</b:Guid>
    <b:LCID>0</b:LCID>
    <b:Author>
      <b:Author>
        <b:NameList>
          <b:Person>
            <b:Last>Harrington</b:Last>
            <b:First>Jan</b:First>
            <b:Middle>L.</b:Middle>
          </b:Person>
        </b:NameList>
      </b:Author>
    </b:Author>
    <b:Title>Relational Database Design Clearly Explained</b:Title>
    <b:Year>2010</b:Year>
    <b:Publisher>John Wiley</b:Publisher>
    <b:RefOrder>8</b:RefOrder>
  </b:Source>
  <b:Source>
    <b:Tag>Dat21</b:Tag>
    <b:SourceType>InternetSite</b:SourceType>
    <b:Guid>{D9F5CBEF-DDE1-425B-B4BF-F7FE671F5054}</b:Guid>
    <b:LCID>0</b:LCID>
    <b:Title>Database Design</b:Title>
    <b:YearAccessed>2021</b:YearAccessed>
    <b:MonthAccessed>October</b:MonthAccessed>
    <b:DayAccessed>02</b:DayAccessed>
    <b:URL>http://en.wikipedia.org/wiki/Database_design</b:URL>
    <b:RefOrder>9</b:RefOrder>
  </b:Source>
  <b:Source>
    <b:Tag>Use21</b:Tag>
    <b:SourceType>InternetSite</b:SourceType>
    <b:Guid>{80C99631-BF3E-41A7-B50D-183FDE83A3F1}</b:Guid>
    <b:LCID>0</b:LCID>
    <b:Title>Use case diagram concept</b:Title>
    <b:YearAccessed>2021</b:YearAccessed>
    <b:MonthAccessed>october</b:MonthAccessed>
    <b:DayAccessed>06</b:DayAccessed>
    <b:URL>http://en.wikipedia.org/wiki/Use_case</b:URL>
    <b:RefOrder>10</b:RefOrder>
  </b:Source>
  <b:Source>
    <b:Tag>Sof21</b:Tag>
    <b:SourceType>InternetSite</b:SourceType>
    <b:Guid>{07CB3FF4-B357-4042-B08A-441582B18866}</b:Guid>
    <b:LCID>0</b:LCID>
    <b:Title>Software testing</b:Title>
    <b:YearAccessed>2021</b:YearAccessed>
    <b:MonthAccessed>September</b:MonthAccessed>
    <b:DayAccessed>07</b:DayAccessed>
    <b:URL>http://en.wikipedia.org/wiki/Software</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F34196-419C-4D79-BB5E-CCEEF9C5F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2515</TotalTime>
  <Pages>47</Pages>
  <Words>8499</Words>
  <Characters>48447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oice Based Email System for Blinds</vt:lpstr>
    </vt:vector>
  </TitlesOfParts>
  <Company>ddhanath Science Campus</Company>
  <LinksUpToDate>false</LinksUpToDate>
  <CharactersWithSpaces>56833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oice Based Email System for Blinds</dc:title>
  <dc:creator>utgs</dc:creator>
  <cp:lastModifiedBy>YOGENDRA</cp:lastModifiedBy>
  <cp:revision>82</cp:revision>
  <dcterms:created xsi:type="dcterms:W3CDTF">2021-08-17T09:38:00Z</dcterms:created>
  <dcterms:modified xsi:type="dcterms:W3CDTF">2021-11-20T04:29:00Z</dcterms:modified>
</cp:coreProperties>
</file>